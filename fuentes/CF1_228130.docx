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0DEE9" w14:textId="77777777" w:rsidR="00791291" w:rsidRPr="0040350B" w:rsidRDefault="00791291">
      <w:pPr>
        <w:tabs>
          <w:tab w:val="left" w:pos="3224"/>
        </w:tabs>
        <w:spacing w:after="120" w:line="240" w:lineRule="auto"/>
      </w:pPr>
    </w:p>
    <w:tbl>
      <w:tblPr>
        <w:tblStyle w:val="affe"/>
        <w:tblW w:w="148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791291" w:rsidRPr="00C04993" w14:paraId="7C391836" w14:textId="77777777">
        <w:trPr>
          <w:trHeight w:val="340"/>
        </w:trPr>
        <w:tc>
          <w:tcPr>
            <w:tcW w:w="3397" w:type="dxa"/>
            <w:shd w:val="clear" w:color="auto" w:fill="auto"/>
            <w:vAlign w:val="center"/>
          </w:tcPr>
          <w:p w14:paraId="202485E9" w14:textId="77777777" w:rsidR="00791291" w:rsidRPr="00C04993" w:rsidRDefault="000C22BE">
            <w:pPr>
              <w:spacing w:after="120"/>
              <w:rPr>
                <w:color w:val="auto"/>
              </w:rPr>
            </w:pPr>
            <w:bookmarkStart w:id="0" w:name="_heading=h.30j0zll" w:colFirst="0" w:colLast="0"/>
            <w:bookmarkEnd w:id="0"/>
            <w:r w:rsidRPr="00C04993">
              <w:rPr>
                <w:color w:val="auto"/>
              </w:rPr>
              <w:t>PROGRAMA DE FORMACIÓN</w:t>
            </w:r>
          </w:p>
        </w:tc>
        <w:tc>
          <w:tcPr>
            <w:tcW w:w="11482" w:type="dxa"/>
            <w:shd w:val="clear" w:color="auto" w:fill="auto"/>
            <w:vAlign w:val="center"/>
          </w:tcPr>
          <w:p w14:paraId="3431F963" w14:textId="77777777" w:rsidR="00791291" w:rsidRPr="00C04993" w:rsidRDefault="000C22BE">
            <w:pPr>
              <w:pBdr>
                <w:top w:val="nil"/>
                <w:left w:val="nil"/>
                <w:bottom w:val="nil"/>
                <w:right w:val="nil"/>
                <w:between w:val="nil"/>
              </w:pBdr>
              <w:rPr>
                <w:rFonts w:eastAsia="Times New Roman"/>
                <w:color w:val="auto"/>
              </w:rPr>
            </w:pPr>
            <w:r w:rsidRPr="00C04993">
              <w:rPr>
                <w:color w:val="auto"/>
              </w:rPr>
              <w:t>Tecnólogo en implementación y gestión de bases de datos</w:t>
            </w:r>
          </w:p>
        </w:tc>
      </w:tr>
    </w:tbl>
    <w:p w14:paraId="3562DA3C" w14:textId="77777777" w:rsidR="00791291" w:rsidRPr="00C04993" w:rsidRDefault="00791291">
      <w:pPr>
        <w:spacing w:after="120" w:line="240" w:lineRule="auto"/>
      </w:pPr>
    </w:p>
    <w:tbl>
      <w:tblPr>
        <w:tblStyle w:val="afff"/>
        <w:tblW w:w="148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693"/>
        <w:gridCol w:w="2126"/>
        <w:gridCol w:w="8080"/>
      </w:tblGrid>
      <w:tr w:rsidR="00791291" w:rsidRPr="00C04993" w14:paraId="49F89527" w14:textId="77777777">
        <w:trPr>
          <w:trHeight w:val="340"/>
        </w:trPr>
        <w:tc>
          <w:tcPr>
            <w:tcW w:w="1980" w:type="dxa"/>
            <w:shd w:val="clear" w:color="auto" w:fill="auto"/>
            <w:vAlign w:val="center"/>
          </w:tcPr>
          <w:p w14:paraId="2C5B0B23" w14:textId="77777777" w:rsidR="00791291" w:rsidRPr="00C04993" w:rsidRDefault="000C22BE">
            <w:pPr>
              <w:spacing w:after="120"/>
              <w:rPr>
                <w:color w:val="auto"/>
              </w:rPr>
            </w:pPr>
            <w:r w:rsidRPr="00C04993">
              <w:rPr>
                <w:color w:val="auto"/>
              </w:rPr>
              <w:t>COMPETENCIA</w:t>
            </w:r>
          </w:p>
        </w:tc>
        <w:tc>
          <w:tcPr>
            <w:tcW w:w="2693" w:type="dxa"/>
            <w:shd w:val="clear" w:color="auto" w:fill="auto"/>
            <w:vAlign w:val="center"/>
          </w:tcPr>
          <w:p w14:paraId="3BC7014D" w14:textId="77777777" w:rsidR="00791291" w:rsidRPr="00C04993" w:rsidRDefault="000C22BE">
            <w:pPr>
              <w:spacing w:after="120"/>
              <w:rPr>
                <w:color w:val="auto"/>
                <w:u w:val="single"/>
              </w:rPr>
            </w:pPr>
            <w:r w:rsidRPr="00C04993">
              <w:rPr>
                <w:color w:val="auto"/>
              </w:rPr>
              <w:t>220501113 - Administrar base de datos de acuerdo con los estándares y requisitos técnicos</w:t>
            </w:r>
            <w:r w:rsidR="00D8294A" w:rsidRPr="00C04993">
              <w:rPr>
                <w:color w:val="auto"/>
              </w:rPr>
              <w:t>.</w:t>
            </w:r>
          </w:p>
        </w:tc>
        <w:tc>
          <w:tcPr>
            <w:tcW w:w="2126" w:type="dxa"/>
            <w:shd w:val="clear" w:color="auto" w:fill="auto"/>
            <w:vAlign w:val="center"/>
          </w:tcPr>
          <w:p w14:paraId="5C89BAAB" w14:textId="77777777" w:rsidR="00791291" w:rsidRPr="00C04993" w:rsidRDefault="000C22BE">
            <w:pPr>
              <w:spacing w:after="120"/>
              <w:rPr>
                <w:color w:val="auto"/>
              </w:rPr>
            </w:pPr>
            <w:r w:rsidRPr="00C04993">
              <w:rPr>
                <w:color w:val="auto"/>
              </w:rPr>
              <w:t>RESULTADOS DE APRENDIZAJE</w:t>
            </w:r>
          </w:p>
        </w:tc>
        <w:tc>
          <w:tcPr>
            <w:tcW w:w="8080" w:type="dxa"/>
            <w:shd w:val="clear" w:color="auto" w:fill="auto"/>
            <w:vAlign w:val="center"/>
          </w:tcPr>
          <w:p w14:paraId="2ACB07D7" w14:textId="77777777" w:rsidR="00791291" w:rsidRPr="00C04993" w:rsidRDefault="000C22BE">
            <w:pPr>
              <w:spacing w:after="120"/>
              <w:ind w:left="66"/>
              <w:rPr>
                <w:b/>
                <w:color w:val="auto"/>
              </w:rPr>
            </w:pPr>
            <w:r w:rsidRPr="00C04993">
              <w:rPr>
                <w:color w:val="auto"/>
              </w:rPr>
              <w:t>220501113-01 - Planear los procesos y protocolos relacionados con la administración y recuperación de bases de datos de acuerdo con las políticas y necesidades de la organización.</w:t>
            </w:r>
          </w:p>
        </w:tc>
      </w:tr>
    </w:tbl>
    <w:p w14:paraId="607ECF09" w14:textId="77777777" w:rsidR="00791291" w:rsidRPr="00C04993" w:rsidRDefault="00791291">
      <w:pPr>
        <w:spacing w:after="120" w:line="240" w:lineRule="auto"/>
      </w:pPr>
    </w:p>
    <w:p w14:paraId="7BD96C40" w14:textId="77777777" w:rsidR="00791291" w:rsidRPr="00C04993" w:rsidRDefault="00791291">
      <w:pPr>
        <w:spacing w:after="120" w:line="240" w:lineRule="auto"/>
      </w:pPr>
    </w:p>
    <w:tbl>
      <w:tblPr>
        <w:tblStyle w:val="afff0"/>
        <w:tblW w:w="148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40350B" w:rsidRPr="00C04993" w14:paraId="20B7CAC7" w14:textId="77777777">
        <w:trPr>
          <w:trHeight w:val="340"/>
        </w:trPr>
        <w:tc>
          <w:tcPr>
            <w:tcW w:w="3397" w:type="dxa"/>
            <w:shd w:val="clear" w:color="auto" w:fill="auto"/>
            <w:vAlign w:val="center"/>
          </w:tcPr>
          <w:p w14:paraId="5F1AC73D" w14:textId="77777777" w:rsidR="00791291" w:rsidRPr="00C04993" w:rsidRDefault="000C22BE">
            <w:pPr>
              <w:spacing w:after="120"/>
              <w:rPr>
                <w:color w:val="auto"/>
              </w:rPr>
            </w:pPr>
            <w:r w:rsidRPr="00C04993">
              <w:rPr>
                <w:color w:val="auto"/>
              </w:rPr>
              <w:t>NÚMERO DEL COMPONENTE FORMATIVO</w:t>
            </w:r>
          </w:p>
        </w:tc>
        <w:tc>
          <w:tcPr>
            <w:tcW w:w="11482" w:type="dxa"/>
            <w:shd w:val="clear" w:color="auto" w:fill="auto"/>
            <w:vAlign w:val="center"/>
          </w:tcPr>
          <w:p w14:paraId="215A4FE5" w14:textId="77777777" w:rsidR="00791291" w:rsidRPr="00C04993" w:rsidRDefault="000C22BE">
            <w:pPr>
              <w:spacing w:after="120"/>
              <w:rPr>
                <w:color w:val="auto"/>
              </w:rPr>
            </w:pPr>
            <w:r w:rsidRPr="00C04993">
              <w:rPr>
                <w:color w:val="auto"/>
              </w:rPr>
              <w:t>CF1</w:t>
            </w:r>
          </w:p>
        </w:tc>
      </w:tr>
      <w:tr w:rsidR="0040350B" w:rsidRPr="00C04993" w14:paraId="30364DA6" w14:textId="77777777">
        <w:trPr>
          <w:trHeight w:val="340"/>
        </w:trPr>
        <w:tc>
          <w:tcPr>
            <w:tcW w:w="3397" w:type="dxa"/>
            <w:shd w:val="clear" w:color="auto" w:fill="auto"/>
            <w:vAlign w:val="center"/>
          </w:tcPr>
          <w:p w14:paraId="45EAEBD1" w14:textId="77777777" w:rsidR="00791291" w:rsidRPr="00C04993" w:rsidRDefault="000C22BE">
            <w:pPr>
              <w:spacing w:after="120"/>
              <w:rPr>
                <w:color w:val="auto"/>
              </w:rPr>
            </w:pPr>
            <w:r w:rsidRPr="00C04993">
              <w:rPr>
                <w:color w:val="auto"/>
              </w:rPr>
              <w:t>NOMBRE DEL COMPONENTE FORMATIVO</w:t>
            </w:r>
          </w:p>
        </w:tc>
        <w:tc>
          <w:tcPr>
            <w:tcW w:w="11482" w:type="dxa"/>
            <w:shd w:val="clear" w:color="auto" w:fill="auto"/>
            <w:vAlign w:val="center"/>
          </w:tcPr>
          <w:p w14:paraId="60657B41" w14:textId="69E876CA" w:rsidR="00791291" w:rsidRPr="00C04993" w:rsidRDefault="000C22BE">
            <w:pPr>
              <w:spacing w:after="120"/>
              <w:rPr>
                <w:color w:val="auto"/>
              </w:rPr>
            </w:pPr>
            <w:r w:rsidRPr="00C04993">
              <w:rPr>
                <w:color w:val="auto"/>
              </w:rPr>
              <w:t xml:space="preserve">Administración de </w:t>
            </w:r>
            <w:r w:rsidR="00124473" w:rsidRPr="00C04993">
              <w:rPr>
                <w:color w:val="auto"/>
              </w:rPr>
              <w:t>b</w:t>
            </w:r>
            <w:r w:rsidR="00371DD8" w:rsidRPr="00C04993">
              <w:rPr>
                <w:color w:val="auto"/>
              </w:rPr>
              <w:t xml:space="preserve">ase de </w:t>
            </w:r>
            <w:r w:rsidR="00124473" w:rsidRPr="00C04993">
              <w:rPr>
                <w:color w:val="auto"/>
              </w:rPr>
              <w:t>d</w:t>
            </w:r>
            <w:r w:rsidR="00371DD8" w:rsidRPr="00C04993">
              <w:rPr>
                <w:color w:val="auto"/>
              </w:rPr>
              <w:t>atos</w:t>
            </w:r>
          </w:p>
        </w:tc>
      </w:tr>
      <w:tr w:rsidR="0040350B" w:rsidRPr="00C04993" w14:paraId="6C814F54" w14:textId="77777777">
        <w:trPr>
          <w:trHeight w:val="340"/>
        </w:trPr>
        <w:tc>
          <w:tcPr>
            <w:tcW w:w="3397" w:type="dxa"/>
            <w:shd w:val="clear" w:color="auto" w:fill="auto"/>
            <w:vAlign w:val="center"/>
          </w:tcPr>
          <w:p w14:paraId="2E4D9566" w14:textId="77777777" w:rsidR="00791291" w:rsidRPr="00C04993" w:rsidRDefault="000C22BE">
            <w:pPr>
              <w:spacing w:after="120"/>
              <w:rPr>
                <w:color w:val="auto"/>
              </w:rPr>
            </w:pPr>
            <w:r w:rsidRPr="00C04993">
              <w:rPr>
                <w:color w:val="auto"/>
              </w:rPr>
              <w:t>BREVE DESCRIPCIÓN</w:t>
            </w:r>
          </w:p>
        </w:tc>
        <w:tc>
          <w:tcPr>
            <w:tcW w:w="11482" w:type="dxa"/>
            <w:shd w:val="clear" w:color="auto" w:fill="auto"/>
            <w:vAlign w:val="center"/>
          </w:tcPr>
          <w:p w14:paraId="71693774" w14:textId="77777777" w:rsidR="00791291" w:rsidRPr="00C04993" w:rsidRDefault="000C22BE">
            <w:pPr>
              <w:spacing w:after="120"/>
              <w:rPr>
                <w:color w:val="auto"/>
              </w:rPr>
            </w:pPr>
            <w:bookmarkStart w:id="1" w:name="_Hlk113435701"/>
            <w:r w:rsidRPr="00C04993">
              <w:rPr>
                <w:color w:val="auto"/>
              </w:rPr>
              <w:t xml:space="preserve">La administración de bases de datos es el arte de dirigir los datos digitales afianzando su seguridad y su validez, trabajando sobre las formas de reorganizar </w:t>
            </w:r>
            <w:r w:rsidR="00D8294A" w:rsidRPr="00C04993">
              <w:rPr>
                <w:color w:val="auto"/>
              </w:rPr>
              <w:t>las mismas</w:t>
            </w:r>
            <w:r w:rsidRPr="00C04993">
              <w:rPr>
                <w:color w:val="auto"/>
              </w:rPr>
              <w:t xml:space="preserve"> para propender su rapidez en los procesos de búsqueda</w:t>
            </w:r>
            <w:r w:rsidR="00D8294A" w:rsidRPr="00C04993">
              <w:rPr>
                <w:color w:val="auto"/>
              </w:rPr>
              <w:t>;</w:t>
            </w:r>
            <w:r w:rsidRPr="00C04993">
              <w:rPr>
                <w:color w:val="auto"/>
              </w:rPr>
              <w:t xml:space="preserve"> adicionalmente</w:t>
            </w:r>
            <w:r w:rsidR="00D8294A" w:rsidRPr="00C04993">
              <w:rPr>
                <w:color w:val="auto"/>
              </w:rPr>
              <w:t>,</w:t>
            </w:r>
            <w:r w:rsidRPr="00C04993">
              <w:rPr>
                <w:color w:val="auto"/>
              </w:rPr>
              <w:t xml:space="preserve"> gestiona</w:t>
            </w:r>
            <w:r w:rsidR="00D8294A" w:rsidRPr="00C04993">
              <w:rPr>
                <w:color w:val="auto"/>
              </w:rPr>
              <w:t>n</w:t>
            </w:r>
            <w:r w:rsidRPr="00C04993">
              <w:rPr>
                <w:color w:val="auto"/>
              </w:rPr>
              <w:t xml:space="preserve"> respaldos y las consultas</w:t>
            </w:r>
            <w:r w:rsidR="00787383" w:rsidRPr="00C04993">
              <w:rPr>
                <w:color w:val="auto"/>
              </w:rPr>
              <w:t xml:space="preserve"> de</w:t>
            </w:r>
            <w:r w:rsidRPr="00C04993">
              <w:rPr>
                <w:color w:val="auto"/>
              </w:rPr>
              <w:t xml:space="preserve"> elementos importantes para </w:t>
            </w:r>
            <w:r w:rsidR="00787383" w:rsidRPr="00C04993">
              <w:rPr>
                <w:color w:val="auto"/>
              </w:rPr>
              <w:t xml:space="preserve">el </w:t>
            </w:r>
            <w:r w:rsidRPr="00C04993">
              <w:rPr>
                <w:color w:val="auto"/>
              </w:rPr>
              <w:t xml:space="preserve">desarrollo analítico de datos y </w:t>
            </w:r>
            <w:r w:rsidR="00D8294A" w:rsidRPr="00C04993">
              <w:rPr>
                <w:color w:val="auto"/>
              </w:rPr>
              <w:t xml:space="preserve">la </w:t>
            </w:r>
            <w:r w:rsidRPr="00C04993">
              <w:rPr>
                <w:color w:val="auto"/>
              </w:rPr>
              <w:t>toma de decisiones.</w:t>
            </w:r>
            <w:bookmarkEnd w:id="1"/>
          </w:p>
        </w:tc>
      </w:tr>
      <w:tr w:rsidR="00791291" w:rsidRPr="00C04993" w14:paraId="2C6D1846" w14:textId="77777777">
        <w:trPr>
          <w:trHeight w:val="340"/>
        </w:trPr>
        <w:tc>
          <w:tcPr>
            <w:tcW w:w="3397" w:type="dxa"/>
            <w:shd w:val="clear" w:color="auto" w:fill="auto"/>
            <w:vAlign w:val="center"/>
          </w:tcPr>
          <w:p w14:paraId="37CD42D3" w14:textId="77777777" w:rsidR="00791291" w:rsidRPr="00C04993" w:rsidRDefault="000C22BE">
            <w:pPr>
              <w:spacing w:after="120"/>
              <w:rPr>
                <w:color w:val="auto"/>
              </w:rPr>
            </w:pPr>
            <w:r w:rsidRPr="00C04993">
              <w:rPr>
                <w:color w:val="auto"/>
              </w:rPr>
              <w:t>PALABRAS CLAVE</w:t>
            </w:r>
          </w:p>
        </w:tc>
        <w:tc>
          <w:tcPr>
            <w:tcW w:w="11482" w:type="dxa"/>
            <w:shd w:val="clear" w:color="auto" w:fill="auto"/>
            <w:vAlign w:val="center"/>
          </w:tcPr>
          <w:p w14:paraId="5889757D" w14:textId="77777777" w:rsidR="00791291" w:rsidRPr="00C04993" w:rsidRDefault="000C22BE">
            <w:pPr>
              <w:spacing w:after="120"/>
              <w:rPr>
                <w:color w:val="auto"/>
              </w:rPr>
            </w:pPr>
            <w:r w:rsidRPr="00C04993">
              <w:rPr>
                <w:color w:val="auto"/>
              </w:rPr>
              <w:t xml:space="preserve">Administración, </w:t>
            </w:r>
            <w:r w:rsidR="00787383" w:rsidRPr="00C04993">
              <w:rPr>
                <w:color w:val="auto"/>
              </w:rPr>
              <w:t>b</w:t>
            </w:r>
            <w:r w:rsidRPr="00C04993">
              <w:rPr>
                <w:color w:val="auto"/>
              </w:rPr>
              <w:t xml:space="preserve">ases de datos, </w:t>
            </w:r>
            <w:r w:rsidR="00787383" w:rsidRPr="00C04993">
              <w:rPr>
                <w:color w:val="auto"/>
              </w:rPr>
              <w:t>c</w:t>
            </w:r>
            <w:r w:rsidRPr="00C04993">
              <w:rPr>
                <w:color w:val="auto"/>
              </w:rPr>
              <w:t xml:space="preserve">onsultas, </w:t>
            </w:r>
            <w:r w:rsidR="00787383" w:rsidRPr="00C04993">
              <w:rPr>
                <w:color w:val="auto"/>
              </w:rPr>
              <w:t>o</w:t>
            </w:r>
            <w:r w:rsidRPr="00C04993">
              <w:rPr>
                <w:color w:val="auto"/>
              </w:rPr>
              <w:t xml:space="preserve">rganizar, </w:t>
            </w:r>
            <w:r w:rsidR="00787383" w:rsidRPr="00C04993">
              <w:rPr>
                <w:color w:val="auto"/>
              </w:rPr>
              <w:t>r</w:t>
            </w:r>
            <w:r w:rsidRPr="00C04993">
              <w:rPr>
                <w:color w:val="auto"/>
              </w:rPr>
              <w:t>espaldo.</w:t>
            </w:r>
          </w:p>
        </w:tc>
      </w:tr>
    </w:tbl>
    <w:p w14:paraId="7049036D" w14:textId="77777777" w:rsidR="00791291" w:rsidRPr="00C04993" w:rsidRDefault="00791291">
      <w:pPr>
        <w:spacing w:after="120" w:line="240" w:lineRule="auto"/>
      </w:pPr>
    </w:p>
    <w:tbl>
      <w:tblPr>
        <w:tblStyle w:val="afff1"/>
        <w:tblW w:w="148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40350B" w:rsidRPr="00C04993" w14:paraId="644DEFE9" w14:textId="77777777">
        <w:trPr>
          <w:trHeight w:val="340"/>
        </w:trPr>
        <w:tc>
          <w:tcPr>
            <w:tcW w:w="3397" w:type="dxa"/>
            <w:shd w:val="clear" w:color="auto" w:fill="auto"/>
            <w:vAlign w:val="center"/>
          </w:tcPr>
          <w:p w14:paraId="3C15702C" w14:textId="77777777" w:rsidR="00791291" w:rsidRPr="00C04993" w:rsidRDefault="000C22BE">
            <w:pPr>
              <w:spacing w:after="120"/>
              <w:rPr>
                <w:color w:val="auto"/>
              </w:rPr>
            </w:pPr>
            <w:r w:rsidRPr="00C04993">
              <w:rPr>
                <w:color w:val="auto"/>
              </w:rPr>
              <w:t>ÁREA OCUPACIONAL</w:t>
            </w:r>
          </w:p>
        </w:tc>
        <w:tc>
          <w:tcPr>
            <w:tcW w:w="11482" w:type="dxa"/>
            <w:shd w:val="clear" w:color="auto" w:fill="auto"/>
            <w:vAlign w:val="center"/>
          </w:tcPr>
          <w:p w14:paraId="1D7D2054" w14:textId="77777777" w:rsidR="00791291" w:rsidRPr="00C04993" w:rsidRDefault="000C22BE">
            <w:pPr>
              <w:spacing w:after="120"/>
              <w:rPr>
                <w:color w:val="auto"/>
              </w:rPr>
            </w:pPr>
            <w:r w:rsidRPr="00C04993">
              <w:rPr>
                <w:color w:val="auto"/>
              </w:rPr>
              <w:t xml:space="preserve"> </w:t>
            </w:r>
            <w:r w:rsidR="00C139D1" w:rsidRPr="00C04993">
              <w:rPr>
                <w:color w:val="auto"/>
              </w:rPr>
              <w:t>Procesamiento, fabricación y ensamble</w:t>
            </w:r>
          </w:p>
        </w:tc>
      </w:tr>
      <w:tr w:rsidR="00791291" w:rsidRPr="00C04993" w14:paraId="7367FD94" w14:textId="77777777">
        <w:trPr>
          <w:trHeight w:val="465"/>
        </w:trPr>
        <w:tc>
          <w:tcPr>
            <w:tcW w:w="3397" w:type="dxa"/>
            <w:shd w:val="clear" w:color="auto" w:fill="auto"/>
            <w:vAlign w:val="center"/>
          </w:tcPr>
          <w:p w14:paraId="1CF99CBB" w14:textId="77777777" w:rsidR="00791291" w:rsidRPr="00C04993" w:rsidRDefault="000C22BE">
            <w:pPr>
              <w:spacing w:after="120"/>
              <w:rPr>
                <w:color w:val="auto"/>
              </w:rPr>
            </w:pPr>
            <w:r w:rsidRPr="00C04993">
              <w:rPr>
                <w:color w:val="auto"/>
              </w:rPr>
              <w:t>IDIOMA</w:t>
            </w:r>
          </w:p>
        </w:tc>
        <w:tc>
          <w:tcPr>
            <w:tcW w:w="11482" w:type="dxa"/>
            <w:shd w:val="clear" w:color="auto" w:fill="auto"/>
            <w:vAlign w:val="center"/>
          </w:tcPr>
          <w:p w14:paraId="2EFE78AB" w14:textId="77777777" w:rsidR="00791291" w:rsidRPr="00C04993" w:rsidRDefault="000C22BE">
            <w:pPr>
              <w:spacing w:after="120"/>
              <w:rPr>
                <w:color w:val="auto"/>
              </w:rPr>
            </w:pPr>
            <w:r w:rsidRPr="00C04993">
              <w:rPr>
                <w:color w:val="auto"/>
              </w:rPr>
              <w:t>Español</w:t>
            </w:r>
          </w:p>
        </w:tc>
      </w:tr>
    </w:tbl>
    <w:p w14:paraId="7777FF36" w14:textId="77777777" w:rsidR="00791291" w:rsidRPr="00C04993" w:rsidRDefault="00791291">
      <w:pPr>
        <w:spacing w:after="120" w:line="240" w:lineRule="auto"/>
      </w:pPr>
    </w:p>
    <w:p w14:paraId="5186C2E9" w14:textId="77777777" w:rsidR="00791291" w:rsidRPr="00C04993" w:rsidRDefault="00791291">
      <w:pPr>
        <w:pBdr>
          <w:top w:val="nil"/>
          <w:left w:val="nil"/>
          <w:bottom w:val="nil"/>
          <w:right w:val="nil"/>
          <w:between w:val="nil"/>
        </w:pBdr>
        <w:spacing w:after="120" w:line="240" w:lineRule="auto"/>
        <w:jc w:val="both"/>
        <w:rPr>
          <w:b/>
        </w:rPr>
      </w:pPr>
    </w:p>
    <w:p w14:paraId="39F04E12" w14:textId="77777777" w:rsidR="00791291" w:rsidRPr="00C04993" w:rsidRDefault="00791291">
      <w:pPr>
        <w:pBdr>
          <w:top w:val="nil"/>
          <w:left w:val="nil"/>
          <w:bottom w:val="nil"/>
          <w:right w:val="nil"/>
          <w:between w:val="nil"/>
        </w:pBdr>
        <w:spacing w:after="120" w:line="240" w:lineRule="auto"/>
        <w:jc w:val="both"/>
        <w:rPr>
          <w:b/>
        </w:rPr>
      </w:pPr>
    </w:p>
    <w:p w14:paraId="52EFD1D1" w14:textId="77777777" w:rsidR="00791291" w:rsidRPr="00C04993" w:rsidRDefault="00791291">
      <w:pPr>
        <w:pBdr>
          <w:top w:val="nil"/>
          <w:left w:val="nil"/>
          <w:bottom w:val="nil"/>
          <w:right w:val="nil"/>
          <w:between w:val="nil"/>
        </w:pBdr>
        <w:spacing w:after="120" w:line="240" w:lineRule="auto"/>
        <w:jc w:val="both"/>
        <w:rPr>
          <w:b/>
        </w:rPr>
      </w:pPr>
    </w:p>
    <w:p w14:paraId="5551317D" w14:textId="77777777" w:rsidR="00791291" w:rsidRPr="00C04993" w:rsidRDefault="00791291">
      <w:pPr>
        <w:pBdr>
          <w:top w:val="nil"/>
          <w:left w:val="nil"/>
          <w:bottom w:val="nil"/>
          <w:right w:val="nil"/>
          <w:between w:val="nil"/>
        </w:pBdr>
        <w:spacing w:after="120" w:line="240" w:lineRule="auto"/>
        <w:jc w:val="both"/>
        <w:rPr>
          <w:b/>
        </w:rPr>
      </w:pPr>
    </w:p>
    <w:p w14:paraId="26E47E33" w14:textId="77777777" w:rsidR="00791291" w:rsidRPr="00C04993" w:rsidRDefault="00791291">
      <w:pPr>
        <w:pBdr>
          <w:top w:val="nil"/>
          <w:left w:val="nil"/>
          <w:bottom w:val="nil"/>
          <w:right w:val="nil"/>
          <w:between w:val="nil"/>
        </w:pBdr>
        <w:spacing w:after="120" w:line="240" w:lineRule="auto"/>
        <w:jc w:val="both"/>
        <w:rPr>
          <w:b/>
        </w:rPr>
      </w:pPr>
    </w:p>
    <w:p w14:paraId="26CA32AF" w14:textId="77777777" w:rsidR="00791291" w:rsidRPr="00C04993" w:rsidRDefault="000C22BE">
      <w:pPr>
        <w:pStyle w:val="Ttulo1"/>
        <w:spacing w:before="0" w:line="240" w:lineRule="auto"/>
        <w:rPr>
          <w:b/>
          <w:sz w:val="22"/>
          <w:szCs w:val="22"/>
        </w:rPr>
      </w:pPr>
      <w:r w:rsidRPr="00C04993">
        <w:rPr>
          <w:b/>
          <w:sz w:val="22"/>
          <w:szCs w:val="22"/>
        </w:rPr>
        <w:t>T</w:t>
      </w:r>
      <w:r w:rsidR="00787383" w:rsidRPr="00C04993">
        <w:rPr>
          <w:b/>
          <w:sz w:val="22"/>
          <w:szCs w:val="22"/>
        </w:rPr>
        <w:t xml:space="preserve">abla de contenidos </w:t>
      </w:r>
    </w:p>
    <w:p w14:paraId="36073A58" w14:textId="77777777" w:rsidR="00791291" w:rsidRPr="00C04993" w:rsidRDefault="000C22BE">
      <w:pPr>
        <w:pStyle w:val="Ttulo2"/>
        <w:rPr>
          <w:b/>
          <w:bCs/>
          <w:sz w:val="22"/>
          <w:szCs w:val="22"/>
        </w:rPr>
      </w:pPr>
      <w:r w:rsidRPr="00C04993">
        <w:rPr>
          <w:b/>
          <w:bCs/>
          <w:sz w:val="22"/>
          <w:szCs w:val="22"/>
        </w:rPr>
        <w:t>Introducción</w:t>
      </w:r>
    </w:p>
    <w:p w14:paraId="4E56027B" w14:textId="77777777" w:rsidR="00791291" w:rsidRPr="00C04993" w:rsidRDefault="000C22BE" w:rsidP="0072247C">
      <w:pPr>
        <w:pStyle w:val="Ttulo3"/>
        <w:jc w:val="both"/>
        <w:rPr>
          <w:color w:val="auto"/>
          <w:sz w:val="22"/>
          <w:szCs w:val="22"/>
        </w:rPr>
      </w:pPr>
      <w:r w:rsidRPr="00C04993">
        <w:rPr>
          <w:color w:val="auto"/>
          <w:sz w:val="22"/>
          <w:szCs w:val="22"/>
        </w:rPr>
        <w:t>1.</w:t>
      </w:r>
      <w:r w:rsidR="00D8294A" w:rsidRPr="00C04993">
        <w:rPr>
          <w:color w:val="auto"/>
          <w:sz w:val="22"/>
          <w:szCs w:val="22"/>
        </w:rPr>
        <w:t xml:space="preserve"> </w:t>
      </w:r>
      <w:r w:rsidRPr="00C04993">
        <w:rPr>
          <w:b/>
          <w:bCs/>
          <w:color w:val="auto"/>
          <w:sz w:val="22"/>
          <w:szCs w:val="22"/>
        </w:rPr>
        <w:t>Servicios de BD</w:t>
      </w:r>
    </w:p>
    <w:p w14:paraId="54AA1195" w14:textId="77777777" w:rsidR="00791291" w:rsidRPr="00C04993" w:rsidRDefault="000C22BE" w:rsidP="0072247C">
      <w:pPr>
        <w:pBdr>
          <w:top w:val="nil"/>
          <w:left w:val="nil"/>
          <w:bottom w:val="nil"/>
          <w:right w:val="nil"/>
          <w:between w:val="nil"/>
        </w:pBdr>
        <w:ind w:left="566" w:hanging="283"/>
        <w:jc w:val="both"/>
      </w:pPr>
      <w:r w:rsidRPr="00C04993">
        <w:t>1.1.</w:t>
      </w:r>
      <w:r w:rsidRPr="00C04993">
        <w:tab/>
        <w:t>Protocolos para la gestión de concurrencia</w:t>
      </w:r>
    </w:p>
    <w:p w14:paraId="1B71665C" w14:textId="77777777" w:rsidR="00791291" w:rsidRPr="00C04993" w:rsidRDefault="000C22BE" w:rsidP="0072247C">
      <w:pPr>
        <w:pBdr>
          <w:top w:val="nil"/>
          <w:left w:val="nil"/>
          <w:bottom w:val="nil"/>
          <w:right w:val="nil"/>
          <w:between w:val="nil"/>
        </w:pBdr>
        <w:ind w:left="566" w:hanging="283"/>
        <w:jc w:val="both"/>
      </w:pPr>
      <w:r w:rsidRPr="00C04993">
        <w:t>1.2.</w:t>
      </w:r>
      <w:r w:rsidRPr="00C04993">
        <w:tab/>
        <w:t>Seguridad de BD SQL y NOSQL</w:t>
      </w:r>
    </w:p>
    <w:p w14:paraId="68709A1B" w14:textId="77777777" w:rsidR="00791291" w:rsidRPr="00C04993" w:rsidRDefault="000C22BE" w:rsidP="0072247C">
      <w:pPr>
        <w:pBdr>
          <w:top w:val="nil"/>
          <w:left w:val="nil"/>
          <w:bottom w:val="nil"/>
          <w:right w:val="nil"/>
          <w:between w:val="nil"/>
        </w:pBdr>
        <w:ind w:left="566" w:hanging="283"/>
        <w:jc w:val="both"/>
      </w:pPr>
      <w:r w:rsidRPr="00C04993">
        <w:t>1.3.</w:t>
      </w:r>
      <w:r w:rsidRPr="00C04993">
        <w:tab/>
        <w:t>Permisos y roles de BD</w:t>
      </w:r>
    </w:p>
    <w:p w14:paraId="42D4F0F9" w14:textId="77777777" w:rsidR="00791291" w:rsidRPr="00C04993" w:rsidRDefault="000C22BE" w:rsidP="0072247C">
      <w:pPr>
        <w:pStyle w:val="Ttulo3"/>
        <w:jc w:val="both"/>
        <w:rPr>
          <w:color w:val="auto"/>
          <w:sz w:val="22"/>
          <w:szCs w:val="22"/>
        </w:rPr>
      </w:pPr>
      <w:r w:rsidRPr="00C04993">
        <w:rPr>
          <w:color w:val="auto"/>
          <w:sz w:val="22"/>
          <w:szCs w:val="22"/>
        </w:rPr>
        <w:t>2.</w:t>
      </w:r>
      <w:r w:rsidR="00D8294A" w:rsidRPr="00C04993">
        <w:rPr>
          <w:color w:val="auto"/>
          <w:sz w:val="22"/>
          <w:szCs w:val="22"/>
        </w:rPr>
        <w:t xml:space="preserve"> </w:t>
      </w:r>
      <w:r w:rsidRPr="00C04993">
        <w:rPr>
          <w:b/>
          <w:bCs/>
          <w:color w:val="auto"/>
          <w:sz w:val="22"/>
          <w:szCs w:val="22"/>
        </w:rPr>
        <w:t>Lenguajes de manipulación y definición de datos</w:t>
      </w:r>
    </w:p>
    <w:p w14:paraId="7E2D6143" w14:textId="77777777" w:rsidR="00791291" w:rsidRPr="00C04993" w:rsidRDefault="000C22BE" w:rsidP="0072247C">
      <w:pPr>
        <w:pBdr>
          <w:top w:val="nil"/>
          <w:left w:val="nil"/>
          <w:bottom w:val="nil"/>
          <w:right w:val="nil"/>
          <w:between w:val="nil"/>
        </w:pBdr>
        <w:ind w:left="566" w:hanging="283"/>
        <w:jc w:val="both"/>
      </w:pPr>
      <w:r w:rsidRPr="00C04993">
        <w:t>2.1.</w:t>
      </w:r>
      <w:r w:rsidRPr="00C04993">
        <w:tab/>
        <w:t>Lenguaje de manipulación de datos DML</w:t>
      </w:r>
    </w:p>
    <w:p w14:paraId="2DF93B41" w14:textId="77777777" w:rsidR="00791291" w:rsidRPr="00C04993" w:rsidRDefault="000C22BE" w:rsidP="0072247C">
      <w:pPr>
        <w:pBdr>
          <w:top w:val="nil"/>
          <w:left w:val="nil"/>
          <w:bottom w:val="nil"/>
          <w:right w:val="nil"/>
          <w:between w:val="nil"/>
        </w:pBdr>
        <w:ind w:left="566" w:hanging="283"/>
        <w:jc w:val="both"/>
      </w:pPr>
      <w:r w:rsidRPr="00C04993">
        <w:t>2.2.</w:t>
      </w:r>
      <w:r w:rsidRPr="00C04993">
        <w:tab/>
        <w:t>Lenguaje de definición de datos DDL</w:t>
      </w:r>
    </w:p>
    <w:p w14:paraId="4D630674" w14:textId="77777777" w:rsidR="00791291" w:rsidRPr="00C04993" w:rsidRDefault="00791291" w:rsidP="0072247C">
      <w:pPr>
        <w:spacing w:after="120" w:line="240" w:lineRule="auto"/>
        <w:jc w:val="both"/>
      </w:pPr>
    </w:p>
    <w:p w14:paraId="48E441F4" w14:textId="77777777" w:rsidR="00791291" w:rsidRPr="00C04993" w:rsidRDefault="000C22BE">
      <w:pPr>
        <w:pStyle w:val="Ttulo1"/>
        <w:rPr>
          <w:b/>
          <w:bCs/>
          <w:sz w:val="22"/>
          <w:szCs w:val="22"/>
        </w:rPr>
      </w:pPr>
      <w:bookmarkStart w:id="2" w:name="_heading=h.1fob9te" w:colFirst="0" w:colLast="0"/>
      <w:bookmarkEnd w:id="2"/>
      <w:r w:rsidRPr="00C04993">
        <w:rPr>
          <w:b/>
          <w:bCs/>
          <w:sz w:val="22"/>
          <w:szCs w:val="22"/>
        </w:rPr>
        <w:t>Introducción</w:t>
      </w:r>
    </w:p>
    <w:tbl>
      <w:tblPr>
        <w:tblStyle w:val="afff2"/>
        <w:tblW w:w="156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90"/>
      </w:tblGrid>
      <w:tr w:rsidR="0040350B" w:rsidRPr="00C04993" w14:paraId="0E481F46" w14:textId="77777777">
        <w:trPr>
          <w:trHeight w:val="444"/>
        </w:trPr>
        <w:tc>
          <w:tcPr>
            <w:tcW w:w="15690" w:type="dxa"/>
            <w:shd w:val="clear" w:color="auto" w:fill="8DB3E2"/>
          </w:tcPr>
          <w:p w14:paraId="77C2FBF0" w14:textId="77777777" w:rsidR="00791291" w:rsidRPr="00C04993" w:rsidRDefault="000C22BE">
            <w:pPr>
              <w:pStyle w:val="Ttulo1"/>
              <w:jc w:val="center"/>
              <w:outlineLvl w:val="0"/>
              <w:rPr>
                <w:color w:val="auto"/>
                <w:sz w:val="22"/>
                <w:szCs w:val="22"/>
              </w:rPr>
            </w:pPr>
            <w:r w:rsidRPr="00C04993">
              <w:rPr>
                <w:color w:val="auto"/>
                <w:sz w:val="22"/>
                <w:szCs w:val="22"/>
              </w:rPr>
              <w:t>Cuadro de texto</w:t>
            </w:r>
          </w:p>
        </w:tc>
      </w:tr>
      <w:tr w:rsidR="00791291" w:rsidRPr="00C04993" w14:paraId="7D4D39C6" w14:textId="77777777">
        <w:trPr>
          <w:trHeight w:val="595"/>
        </w:trPr>
        <w:tc>
          <w:tcPr>
            <w:tcW w:w="15690" w:type="dxa"/>
            <w:shd w:val="clear" w:color="auto" w:fill="auto"/>
          </w:tcPr>
          <w:p w14:paraId="7FE48848" w14:textId="094C5131" w:rsidR="00966DBC" w:rsidRPr="00C04993" w:rsidRDefault="00E458EE" w:rsidP="00E458EE">
            <w:pPr>
              <w:spacing w:after="120"/>
              <w:rPr>
                <w:color w:val="auto"/>
              </w:rPr>
            </w:pPr>
            <w:r w:rsidRPr="00E458EE">
              <w:rPr>
                <w:color w:val="auto"/>
                <w:highlight w:val="yellow"/>
              </w:rPr>
              <w:t>Sea bienvenido a este recurso educativo,</w:t>
            </w:r>
            <w:r>
              <w:rPr>
                <w:color w:val="auto"/>
              </w:rPr>
              <w:t xml:space="preserve"> </w:t>
            </w:r>
            <w:r w:rsidRPr="00E458EE">
              <w:rPr>
                <w:color w:val="auto"/>
                <w:highlight w:val="yellow"/>
              </w:rPr>
              <w:t>el cual</w:t>
            </w:r>
            <w:r>
              <w:rPr>
                <w:color w:val="auto"/>
              </w:rPr>
              <w:t xml:space="preserve"> está</w:t>
            </w:r>
            <w:r w:rsidR="00BD5117" w:rsidRPr="00C04993">
              <w:rPr>
                <w:color w:val="auto"/>
              </w:rPr>
              <w:t xml:space="preserve"> orientad</w:t>
            </w:r>
            <w:r>
              <w:rPr>
                <w:color w:val="auto"/>
              </w:rPr>
              <w:t>o</w:t>
            </w:r>
            <w:r w:rsidR="00BD5117" w:rsidRPr="00C04993">
              <w:rPr>
                <w:color w:val="auto"/>
              </w:rPr>
              <w:t xml:space="preserve"> a los servicios que se pueden implementar en la gestión de bases de datos</w:t>
            </w:r>
            <w:r>
              <w:rPr>
                <w:color w:val="auto"/>
              </w:rPr>
              <w:t xml:space="preserve"> </w:t>
            </w:r>
            <w:r w:rsidRPr="00E458EE">
              <w:rPr>
                <w:color w:val="auto"/>
                <w:highlight w:val="yellow"/>
              </w:rPr>
              <w:t>como son los servicios de base de datos (protocolos, seguridad y permisos) así como los lenguajes de manipulación y definición de datos.</w:t>
            </w:r>
            <w:r w:rsidR="00BD5117" w:rsidRPr="00C04993">
              <w:rPr>
                <w:color w:val="auto"/>
              </w:rPr>
              <w:t xml:space="preserve"> Antes de iniciar este proceso de formación, lo invitamo</w:t>
            </w:r>
            <w:r>
              <w:rPr>
                <w:color w:val="auto"/>
              </w:rPr>
              <w:t>s</w:t>
            </w:r>
            <w:r w:rsidR="00BD5117" w:rsidRPr="00C04993">
              <w:rPr>
                <w:color w:val="auto"/>
              </w:rPr>
              <w:t xml:space="preserve"> a revisar el video para identificar el contexto de aprendizaje.</w:t>
            </w:r>
            <w:r w:rsidR="00966DBC" w:rsidRPr="00C04993">
              <w:rPr>
                <w:color w:val="auto"/>
              </w:rPr>
              <w:t xml:space="preserve"> </w:t>
            </w:r>
          </w:p>
        </w:tc>
      </w:tr>
    </w:tbl>
    <w:p w14:paraId="16AE5871" w14:textId="77777777" w:rsidR="00791291" w:rsidRPr="00C04993" w:rsidRDefault="00791291"/>
    <w:p w14:paraId="3983B61A" w14:textId="77777777" w:rsidR="00791291" w:rsidRPr="00C04993" w:rsidRDefault="00791291"/>
    <w:p w14:paraId="0CEDCF20" w14:textId="77777777" w:rsidR="00791291" w:rsidRPr="00C04993" w:rsidRDefault="00791291"/>
    <w:p w14:paraId="1A2FC3A3" w14:textId="77777777" w:rsidR="00791291" w:rsidRPr="00C04993" w:rsidRDefault="00791291"/>
    <w:p w14:paraId="357102DB" w14:textId="77777777" w:rsidR="00791291" w:rsidRPr="00C04993" w:rsidRDefault="00791291"/>
    <w:tbl>
      <w:tblPr>
        <w:tblStyle w:val="afff3"/>
        <w:tblW w:w="157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3465"/>
        <w:gridCol w:w="2160"/>
        <w:gridCol w:w="4680"/>
        <w:gridCol w:w="3945"/>
      </w:tblGrid>
      <w:tr w:rsidR="0040350B" w:rsidRPr="00C04993" w14:paraId="01320846" w14:textId="77777777">
        <w:trPr>
          <w:trHeight w:val="460"/>
        </w:trPr>
        <w:tc>
          <w:tcPr>
            <w:tcW w:w="1485" w:type="dxa"/>
            <w:shd w:val="clear" w:color="auto" w:fill="C9DAF8"/>
            <w:tcMar>
              <w:top w:w="100" w:type="dxa"/>
              <w:left w:w="100" w:type="dxa"/>
              <w:bottom w:w="100" w:type="dxa"/>
              <w:right w:w="100" w:type="dxa"/>
            </w:tcMar>
          </w:tcPr>
          <w:p w14:paraId="4B875FB4" w14:textId="77777777" w:rsidR="00791291" w:rsidRPr="00C04993" w:rsidRDefault="000C22BE">
            <w:pPr>
              <w:widowControl w:val="0"/>
              <w:spacing w:line="240" w:lineRule="auto"/>
              <w:jc w:val="center"/>
              <w:rPr>
                <w:b/>
              </w:rPr>
            </w:pPr>
            <w:r w:rsidRPr="00C04993">
              <w:rPr>
                <w:b/>
              </w:rPr>
              <w:t>Tipo de recurso</w:t>
            </w:r>
          </w:p>
        </w:tc>
        <w:tc>
          <w:tcPr>
            <w:tcW w:w="14250" w:type="dxa"/>
            <w:gridSpan w:val="4"/>
            <w:shd w:val="clear" w:color="auto" w:fill="C9DAF8"/>
            <w:tcMar>
              <w:top w:w="100" w:type="dxa"/>
              <w:left w:w="100" w:type="dxa"/>
              <w:bottom w:w="100" w:type="dxa"/>
              <w:right w:w="100" w:type="dxa"/>
            </w:tcMar>
          </w:tcPr>
          <w:p w14:paraId="236F558F" w14:textId="77777777" w:rsidR="00791291" w:rsidRPr="00C04993" w:rsidRDefault="000C22BE">
            <w:pPr>
              <w:pStyle w:val="Ttulo"/>
              <w:widowControl w:val="0"/>
              <w:spacing w:line="240" w:lineRule="auto"/>
              <w:jc w:val="center"/>
              <w:rPr>
                <w:sz w:val="22"/>
                <w:szCs w:val="22"/>
              </w:rPr>
            </w:pPr>
            <w:bookmarkStart w:id="3" w:name="_heading=h.2s8eyo1" w:colFirst="0" w:colLast="0"/>
            <w:bookmarkEnd w:id="3"/>
            <w:r w:rsidRPr="00C04993">
              <w:rPr>
                <w:sz w:val="22"/>
                <w:szCs w:val="22"/>
              </w:rPr>
              <w:t>Video motion</w:t>
            </w:r>
          </w:p>
        </w:tc>
      </w:tr>
      <w:tr w:rsidR="0040350B" w:rsidRPr="00C04993" w14:paraId="0B23EB2A" w14:textId="77777777">
        <w:trPr>
          <w:trHeight w:val="460"/>
        </w:trPr>
        <w:tc>
          <w:tcPr>
            <w:tcW w:w="1485" w:type="dxa"/>
            <w:shd w:val="clear" w:color="auto" w:fill="C9DAF8"/>
            <w:tcMar>
              <w:top w:w="100" w:type="dxa"/>
              <w:left w:w="100" w:type="dxa"/>
              <w:bottom w:w="100" w:type="dxa"/>
              <w:right w:w="100" w:type="dxa"/>
            </w:tcMar>
          </w:tcPr>
          <w:p w14:paraId="7774172E" w14:textId="77777777" w:rsidR="00791291" w:rsidRPr="00C04993" w:rsidRDefault="000C22BE">
            <w:pPr>
              <w:widowControl w:val="0"/>
              <w:spacing w:line="240" w:lineRule="auto"/>
              <w:jc w:val="center"/>
              <w:rPr>
                <w:b/>
              </w:rPr>
            </w:pPr>
            <w:r w:rsidRPr="00C04993">
              <w:rPr>
                <w:b/>
              </w:rPr>
              <w:lastRenderedPageBreak/>
              <w:t>NOTA</w:t>
            </w:r>
          </w:p>
        </w:tc>
        <w:tc>
          <w:tcPr>
            <w:tcW w:w="14250" w:type="dxa"/>
            <w:gridSpan w:val="4"/>
            <w:shd w:val="clear" w:color="auto" w:fill="C9DAF8"/>
            <w:tcMar>
              <w:top w:w="100" w:type="dxa"/>
              <w:left w:w="100" w:type="dxa"/>
              <w:bottom w:w="100" w:type="dxa"/>
              <w:right w:w="100" w:type="dxa"/>
            </w:tcMar>
          </w:tcPr>
          <w:p w14:paraId="3BAA30EE" w14:textId="77777777" w:rsidR="00791291" w:rsidRPr="00C04993" w:rsidRDefault="000C22BE">
            <w:pPr>
              <w:widowControl w:val="0"/>
              <w:spacing w:line="240" w:lineRule="auto"/>
              <w:jc w:val="center"/>
              <w:rPr>
                <w:b/>
              </w:rPr>
            </w:pPr>
            <w:r w:rsidRPr="00C04993">
              <w:rPr>
                <w:b/>
              </w:rPr>
              <w:t>La totalidad del texto locutado para el video no debe superar las 500 palabras aproximadamente</w:t>
            </w:r>
          </w:p>
        </w:tc>
      </w:tr>
      <w:tr w:rsidR="0040350B" w:rsidRPr="00C04993" w14:paraId="09D5F072" w14:textId="77777777">
        <w:trPr>
          <w:trHeight w:val="420"/>
        </w:trPr>
        <w:tc>
          <w:tcPr>
            <w:tcW w:w="1485" w:type="dxa"/>
            <w:shd w:val="clear" w:color="auto" w:fill="auto"/>
            <w:tcMar>
              <w:top w:w="100" w:type="dxa"/>
              <w:left w:w="100" w:type="dxa"/>
              <w:bottom w:w="100" w:type="dxa"/>
              <w:right w:w="100" w:type="dxa"/>
            </w:tcMar>
          </w:tcPr>
          <w:p w14:paraId="7C014F6B" w14:textId="77777777" w:rsidR="00791291" w:rsidRPr="00C04993" w:rsidRDefault="000C22BE">
            <w:pPr>
              <w:widowControl w:val="0"/>
              <w:spacing w:line="240" w:lineRule="auto"/>
              <w:rPr>
                <w:b/>
              </w:rPr>
            </w:pPr>
            <w:r w:rsidRPr="00C04993">
              <w:rPr>
                <w:b/>
              </w:rPr>
              <w:t xml:space="preserve">Título </w:t>
            </w:r>
          </w:p>
        </w:tc>
        <w:tc>
          <w:tcPr>
            <w:tcW w:w="14250" w:type="dxa"/>
            <w:gridSpan w:val="4"/>
            <w:shd w:val="clear" w:color="auto" w:fill="auto"/>
            <w:tcMar>
              <w:top w:w="100" w:type="dxa"/>
              <w:left w:w="100" w:type="dxa"/>
              <w:bottom w:w="100" w:type="dxa"/>
              <w:right w:w="100" w:type="dxa"/>
            </w:tcMar>
          </w:tcPr>
          <w:p w14:paraId="5950BFAB" w14:textId="77777777" w:rsidR="00791291" w:rsidRPr="00C04993" w:rsidRDefault="000C22BE">
            <w:pPr>
              <w:widowControl w:val="0"/>
              <w:spacing w:line="240" w:lineRule="auto"/>
            </w:pPr>
            <w:r w:rsidRPr="00C04993">
              <w:t>Introducción</w:t>
            </w:r>
          </w:p>
        </w:tc>
      </w:tr>
      <w:tr w:rsidR="0040350B" w:rsidRPr="00C04993" w14:paraId="3D6AF4A2" w14:textId="77777777">
        <w:tc>
          <w:tcPr>
            <w:tcW w:w="1485" w:type="dxa"/>
            <w:shd w:val="clear" w:color="auto" w:fill="auto"/>
            <w:tcMar>
              <w:top w:w="100" w:type="dxa"/>
              <w:left w:w="100" w:type="dxa"/>
              <w:bottom w:w="100" w:type="dxa"/>
              <w:right w:w="100" w:type="dxa"/>
            </w:tcMar>
          </w:tcPr>
          <w:p w14:paraId="6F75F969" w14:textId="77777777" w:rsidR="00791291" w:rsidRPr="00C04993" w:rsidRDefault="000C22BE">
            <w:pPr>
              <w:widowControl w:val="0"/>
              <w:spacing w:line="240" w:lineRule="auto"/>
              <w:rPr>
                <w:b/>
              </w:rPr>
            </w:pPr>
            <w:r w:rsidRPr="00C04993">
              <w:rPr>
                <w:b/>
              </w:rPr>
              <w:t>Escena</w:t>
            </w:r>
          </w:p>
        </w:tc>
        <w:tc>
          <w:tcPr>
            <w:tcW w:w="3465" w:type="dxa"/>
            <w:shd w:val="clear" w:color="auto" w:fill="auto"/>
            <w:tcMar>
              <w:top w:w="100" w:type="dxa"/>
              <w:left w:w="100" w:type="dxa"/>
              <w:bottom w:w="100" w:type="dxa"/>
              <w:right w:w="100" w:type="dxa"/>
            </w:tcMar>
          </w:tcPr>
          <w:p w14:paraId="1BEE3399" w14:textId="77777777" w:rsidR="00791291" w:rsidRPr="00C04993" w:rsidRDefault="000C22BE">
            <w:pPr>
              <w:widowControl w:val="0"/>
              <w:spacing w:line="240" w:lineRule="auto"/>
              <w:jc w:val="center"/>
              <w:rPr>
                <w:b/>
              </w:rPr>
            </w:pPr>
            <w:r w:rsidRPr="00C04993">
              <w:rPr>
                <w:b/>
              </w:rPr>
              <w:t>Imagen</w:t>
            </w:r>
          </w:p>
        </w:tc>
        <w:tc>
          <w:tcPr>
            <w:tcW w:w="2160" w:type="dxa"/>
            <w:shd w:val="clear" w:color="auto" w:fill="auto"/>
            <w:tcMar>
              <w:top w:w="100" w:type="dxa"/>
              <w:left w:w="100" w:type="dxa"/>
              <w:bottom w:w="100" w:type="dxa"/>
              <w:right w:w="100" w:type="dxa"/>
            </w:tcMar>
          </w:tcPr>
          <w:p w14:paraId="1C3E3134" w14:textId="77777777" w:rsidR="00791291" w:rsidRPr="00C04993" w:rsidRDefault="000C22BE">
            <w:pPr>
              <w:widowControl w:val="0"/>
              <w:spacing w:line="240" w:lineRule="auto"/>
              <w:jc w:val="center"/>
              <w:rPr>
                <w:b/>
              </w:rPr>
            </w:pPr>
            <w:r w:rsidRPr="00C04993">
              <w:rPr>
                <w:b/>
              </w:rPr>
              <w:t>Sonido</w:t>
            </w:r>
          </w:p>
        </w:tc>
        <w:tc>
          <w:tcPr>
            <w:tcW w:w="4680" w:type="dxa"/>
            <w:shd w:val="clear" w:color="auto" w:fill="auto"/>
            <w:tcMar>
              <w:top w:w="100" w:type="dxa"/>
              <w:left w:w="100" w:type="dxa"/>
              <w:bottom w:w="100" w:type="dxa"/>
              <w:right w:w="100" w:type="dxa"/>
            </w:tcMar>
          </w:tcPr>
          <w:p w14:paraId="18F24959" w14:textId="77777777" w:rsidR="00791291" w:rsidRPr="00C04993" w:rsidRDefault="000C22BE">
            <w:pPr>
              <w:widowControl w:val="0"/>
              <w:spacing w:line="240" w:lineRule="auto"/>
              <w:jc w:val="center"/>
              <w:rPr>
                <w:b/>
              </w:rPr>
            </w:pPr>
            <w:r w:rsidRPr="00C04993">
              <w:rPr>
                <w:b/>
              </w:rPr>
              <w:t>Narración</w:t>
            </w:r>
          </w:p>
        </w:tc>
        <w:tc>
          <w:tcPr>
            <w:tcW w:w="3945" w:type="dxa"/>
            <w:shd w:val="clear" w:color="auto" w:fill="auto"/>
            <w:tcMar>
              <w:top w:w="100" w:type="dxa"/>
              <w:left w:w="100" w:type="dxa"/>
              <w:bottom w:w="100" w:type="dxa"/>
              <w:right w:w="100" w:type="dxa"/>
            </w:tcMar>
          </w:tcPr>
          <w:p w14:paraId="21F48A50" w14:textId="77777777" w:rsidR="00791291" w:rsidRPr="00C04993" w:rsidRDefault="000C22BE">
            <w:pPr>
              <w:widowControl w:val="0"/>
              <w:spacing w:line="240" w:lineRule="auto"/>
              <w:jc w:val="center"/>
              <w:rPr>
                <w:b/>
              </w:rPr>
            </w:pPr>
            <w:r w:rsidRPr="00C04993">
              <w:rPr>
                <w:b/>
              </w:rPr>
              <w:t xml:space="preserve">Texto </w:t>
            </w:r>
          </w:p>
        </w:tc>
      </w:tr>
      <w:tr w:rsidR="0040350B" w:rsidRPr="00C04993" w14:paraId="64F40B39" w14:textId="77777777">
        <w:tc>
          <w:tcPr>
            <w:tcW w:w="1485" w:type="dxa"/>
            <w:shd w:val="clear" w:color="auto" w:fill="auto"/>
            <w:tcMar>
              <w:top w:w="100" w:type="dxa"/>
              <w:left w:w="100" w:type="dxa"/>
              <w:bottom w:w="100" w:type="dxa"/>
              <w:right w:w="100" w:type="dxa"/>
            </w:tcMar>
          </w:tcPr>
          <w:p w14:paraId="4B37AEF6" w14:textId="77777777" w:rsidR="00791291" w:rsidRPr="00C04993" w:rsidRDefault="000C22BE">
            <w:pPr>
              <w:widowControl w:val="0"/>
              <w:spacing w:line="240" w:lineRule="auto"/>
              <w:rPr>
                <w:b/>
              </w:rPr>
            </w:pPr>
            <w:r w:rsidRPr="00C04993">
              <w:rPr>
                <w:b/>
              </w:rPr>
              <w:t>1</w:t>
            </w:r>
          </w:p>
        </w:tc>
        <w:tc>
          <w:tcPr>
            <w:tcW w:w="3465" w:type="dxa"/>
            <w:shd w:val="clear" w:color="auto" w:fill="auto"/>
            <w:tcMar>
              <w:top w:w="100" w:type="dxa"/>
              <w:left w:w="100" w:type="dxa"/>
              <w:bottom w:w="100" w:type="dxa"/>
              <w:right w:w="100" w:type="dxa"/>
            </w:tcMar>
          </w:tcPr>
          <w:p w14:paraId="323FF17A" w14:textId="77777777" w:rsidR="00791291" w:rsidRPr="00C04993" w:rsidRDefault="000C22BE">
            <w:pPr>
              <w:widowControl w:val="0"/>
              <w:spacing w:line="240" w:lineRule="auto"/>
            </w:pPr>
            <w:r w:rsidRPr="00C04993">
              <w:rPr>
                <w:noProof/>
                <w:lang w:val="es-CO"/>
              </w:rPr>
              <w:drawing>
                <wp:inline distT="0" distB="0" distL="0" distR="0" wp14:anchorId="4D979B4F" wp14:editId="4C2E054F">
                  <wp:extent cx="1853393" cy="1039754"/>
                  <wp:effectExtent l="0" t="0" r="0" b="0"/>
                  <wp:docPr id="205" name="image56.jpg" descr="Digital marketing strategy concept. Top view of business man using laptop. Many blue graph and icons."/>
                  <wp:cNvGraphicFramePr/>
                  <a:graphic xmlns:a="http://schemas.openxmlformats.org/drawingml/2006/main">
                    <a:graphicData uri="http://schemas.openxmlformats.org/drawingml/2006/picture">
                      <pic:pic xmlns:pic="http://schemas.openxmlformats.org/drawingml/2006/picture">
                        <pic:nvPicPr>
                          <pic:cNvPr id="0" name="image56.jpg" descr="Digital marketing strategy concept. Top view of business man using laptop. Many blue graph and icons."/>
                          <pic:cNvPicPr preferRelativeResize="0"/>
                        </pic:nvPicPr>
                        <pic:blipFill>
                          <a:blip r:embed="rId9"/>
                          <a:srcRect/>
                          <a:stretch>
                            <a:fillRect/>
                          </a:stretch>
                        </pic:blipFill>
                        <pic:spPr>
                          <a:xfrm>
                            <a:off x="0" y="0"/>
                            <a:ext cx="1853393" cy="1039754"/>
                          </a:xfrm>
                          <a:prstGeom prst="rect">
                            <a:avLst/>
                          </a:prstGeom>
                          <a:ln/>
                        </pic:spPr>
                      </pic:pic>
                    </a:graphicData>
                  </a:graphic>
                </wp:inline>
              </w:drawing>
            </w:r>
          </w:p>
          <w:p w14:paraId="5A1FB48E" w14:textId="77777777" w:rsidR="00791291" w:rsidRPr="00C04993" w:rsidRDefault="000C22BE">
            <w:pPr>
              <w:spacing w:line="240" w:lineRule="auto"/>
            </w:pPr>
            <w:r w:rsidRPr="00C04993">
              <w:t xml:space="preserve">Imagen de referente </w:t>
            </w:r>
            <w:hyperlink r:id="rId10">
              <w:r w:rsidRPr="00C04993">
                <w:rPr>
                  <w:u w:val="single"/>
                </w:rPr>
                <w:t>https://cutt.ly/QXOhgsZ</w:t>
              </w:r>
            </w:hyperlink>
            <w:r w:rsidRPr="00C04993">
              <w:t xml:space="preserve"> </w:t>
            </w:r>
          </w:p>
          <w:p w14:paraId="0D5E8042" w14:textId="77777777" w:rsidR="00791291" w:rsidRPr="00C04993" w:rsidRDefault="000C22BE">
            <w:pPr>
              <w:spacing w:line="240" w:lineRule="auto"/>
            </w:pPr>
            <w:r w:rsidRPr="00C04993">
              <w:t>228130_i1</w:t>
            </w:r>
          </w:p>
        </w:tc>
        <w:tc>
          <w:tcPr>
            <w:tcW w:w="2160" w:type="dxa"/>
            <w:shd w:val="clear" w:color="auto" w:fill="auto"/>
            <w:tcMar>
              <w:top w:w="100" w:type="dxa"/>
              <w:left w:w="100" w:type="dxa"/>
              <w:bottom w:w="100" w:type="dxa"/>
              <w:right w:w="100" w:type="dxa"/>
            </w:tcMar>
          </w:tcPr>
          <w:p w14:paraId="7D6B2131" w14:textId="77777777" w:rsidR="00791291" w:rsidRPr="00C04993" w:rsidRDefault="000C22BE">
            <w:pPr>
              <w:widowControl w:val="0"/>
              <w:spacing w:line="240" w:lineRule="auto"/>
            </w:pPr>
            <w:r w:rsidRPr="00C04993">
              <w:t>N/A</w:t>
            </w:r>
          </w:p>
        </w:tc>
        <w:tc>
          <w:tcPr>
            <w:tcW w:w="4680" w:type="dxa"/>
            <w:shd w:val="clear" w:color="auto" w:fill="auto"/>
            <w:tcMar>
              <w:top w:w="100" w:type="dxa"/>
              <w:left w:w="100" w:type="dxa"/>
              <w:bottom w:w="100" w:type="dxa"/>
              <w:right w:w="100" w:type="dxa"/>
            </w:tcMar>
          </w:tcPr>
          <w:p w14:paraId="11E53E01" w14:textId="1C5F95BD" w:rsidR="00791291" w:rsidRPr="00C04993" w:rsidRDefault="000C22BE" w:rsidP="00E052A8">
            <w:r w:rsidRPr="00C04993">
              <w:t>La cantidad de información que día a día se va digitalizando en las bases de datos por med</w:t>
            </w:r>
            <w:r w:rsidR="0098574D" w:rsidRPr="00C04993">
              <w:t>i</w:t>
            </w:r>
            <w:r w:rsidRPr="00C04993">
              <w:t>o de las diferentes herramientas digitales es exponencial</w:t>
            </w:r>
            <w:r w:rsidR="0098574D" w:rsidRPr="00C04993">
              <w:t>;</w:t>
            </w:r>
            <w:r w:rsidR="00E052A8" w:rsidRPr="00711392">
              <w:rPr>
                <w:highlight w:val="yellow"/>
              </w:rPr>
              <w:t xml:space="preserve"> as empresas actualmente buscan transformar toda la documentación que poseen en papel a un formato que permita almacenar la información de manera digital;</w:t>
            </w:r>
            <w:r w:rsidR="00E052A8">
              <w:t xml:space="preserve"> </w:t>
            </w:r>
          </w:p>
        </w:tc>
        <w:tc>
          <w:tcPr>
            <w:tcW w:w="3945" w:type="dxa"/>
            <w:shd w:val="clear" w:color="auto" w:fill="auto"/>
            <w:tcMar>
              <w:top w:w="100" w:type="dxa"/>
              <w:left w:w="100" w:type="dxa"/>
              <w:bottom w:w="100" w:type="dxa"/>
              <w:right w:w="100" w:type="dxa"/>
            </w:tcMar>
          </w:tcPr>
          <w:p w14:paraId="228860BE" w14:textId="77777777" w:rsidR="00791291" w:rsidRPr="00C04993" w:rsidRDefault="000C22BE">
            <w:pPr>
              <w:widowControl w:val="0"/>
              <w:spacing w:line="240" w:lineRule="auto"/>
            </w:pPr>
            <w:r w:rsidRPr="00C04993">
              <w:t>Cantidad de texto en las BD</w:t>
            </w:r>
          </w:p>
        </w:tc>
      </w:tr>
      <w:tr w:rsidR="0040350B" w:rsidRPr="00C04993" w14:paraId="558DD4B1" w14:textId="77777777">
        <w:tc>
          <w:tcPr>
            <w:tcW w:w="1485" w:type="dxa"/>
            <w:shd w:val="clear" w:color="auto" w:fill="auto"/>
            <w:tcMar>
              <w:top w:w="100" w:type="dxa"/>
              <w:left w:w="100" w:type="dxa"/>
              <w:bottom w:w="100" w:type="dxa"/>
              <w:right w:w="100" w:type="dxa"/>
            </w:tcMar>
          </w:tcPr>
          <w:p w14:paraId="015F7E60" w14:textId="77777777" w:rsidR="00791291" w:rsidRPr="00C04993" w:rsidRDefault="000C22BE">
            <w:pPr>
              <w:widowControl w:val="0"/>
              <w:spacing w:line="240" w:lineRule="auto"/>
              <w:rPr>
                <w:b/>
              </w:rPr>
            </w:pPr>
            <w:r w:rsidRPr="00C04993">
              <w:rPr>
                <w:b/>
              </w:rPr>
              <w:t>2</w:t>
            </w:r>
          </w:p>
        </w:tc>
        <w:tc>
          <w:tcPr>
            <w:tcW w:w="3465" w:type="dxa"/>
            <w:shd w:val="clear" w:color="auto" w:fill="auto"/>
            <w:tcMar>
              <w:top w:w="100" w:type="dxa"/>
              <w:left w:w="100" w:type="dxa"/>
              <w:bottom w:w="100" w:type="dxa"/>
              <w:right w:w="100" w:type="dxa"/>
            </w:tcMar>
          </w:tcPr>
          <w:p w14:paraId="477FD53C" w14:textId="77777777" w:rsidR="00791291" w:rsidRPr="00C04993" w:rsidRDefault="000C22BE">
            <w:pPr>
              <w:widowControl w:val="0"/>
              <w:spacing w:line="240" w:lineRule="auto"/>
            </w:pPr>
            <w:r w:rsidRPr="00C04993">
              <w:rPr>
                <w:noProof/>
                <w:lang w:val="es-CO"/>
              </w:rPr>
              <w:drawing>
                <wp:inline distT="0" distB="0" distL="0" distR="0" wp14:anchorId="1C8E78D9" wp14:editId="20BEEBCF">
                  <wp:extent cx="1957307" cy="667441"/>
                  <wp:effectExtent l="0" t="0" r="0" b="0"/>
                  <wp:docPr id="207" name="image61.jpg" descr="Quality assurance standard and certification. Certified internet business and services. Compliance to international guarantee. Copy space banner concept for QA management and ISO organization service."/>
                  <wp:cNvGraphicFramePr/>
                  <a:graphic xmlns:a="http://schemas.openxmlformats.org/drawingml/2006/main">
                    <a:graphicData uri="http://schemas.openxmlformats.org/drawingml/2006/picture">
                      <pic:pic xmlns:pic="http://schemas.openxmlformats.org/drawingml/2006/picture">
                        <pic:nvPicPr>
                          <pic:cNvPr id="0" name="image61.jpg" descr="Quality assurance standard and certification. Certified internet business and services. Compliance to international guarantee. Copy space banner concept for QA management and ISO organization service."/>
                          <pic:cNvPicPr preferRelativeResize="0"/>
                        </pic:nvPicPr>
                        <pic:blipFill>
                          <a:blip r:embed="rId11"/>
                          <a:srcRect/>
                          <a:stretch>
                            <a:fillRect/>
                          </a:stretch>
                        </pic:blipFill>
                        <pic:spPr>
                          <a:xfrm>
                            <a:off x="0" y="0"/>
                            <a:ext cx="1957307" cy="667441"/>
                          </a:xfrm>
                          <a:prstGeom prst="rect">
                            <a:avLst/>
                          </a:prstGeom>
                          <a:ln/>
                        </pic:spPr>
                      </pic:pic>
                    </a:graphicData>
                  </a:graphic>
                </wp:inline>
              </w:drawing>
            </w:r>
          </w:p>
          <w:p w14:paraId="0E2426A8" w14:textId="77777777" w:rsidR="00791291" w:rsidRPr="00C04993" w:rsidRDefault="000C22BE">
            <w:pPr>
              <w:spacing w:line="240" w:lineRule="auto"/>
            </w:pPr>
            <w:r w:rsidRPr="00C04993">
              <w:t xml:space="preserve">Imagen de referente </w:t>
            </w:r>
            <w:hyperlink r:id="rId12">
              <w:r w:rsidRPr="00C04993">
                <w:rPr>
                  <w:u w:val="single"/>
                </w:rPr>
                <w:t>https://cutt.ly/iXOjzO5</w:t>
              </w:r>
            </w:hyperlink>
            <w:r w:rsidRPr="00C04993">
              <w:t xml:space="preserve"> </w:t>
            </w:r>
          </w:p>
          <w:p w14:paraId="1BEBC164" w14:textId="77777777" w:rsidR="00791291" w:rsidRPr="00C04993" w:rsidRDefault="000C22BE">
            <w:pPr>
              <w:spacing w:line="240" w:lineRule="auto"/>
            </w:pPr>
            <w:r w:rsidRPr="00C04993">
              <w:t>228130_i2</w:t>
            </w:r>
          </w:p>
          <w:p w14:paraId="3E66E24F" w14:textId="77777777" w:rsidR="00791291" w:rsidRPr="00C04993" w:rsidRDefault="00791291">
            <w:pPr>
              <w:widowControl w:val="0"/>
              <w:spacing w:line="240" w:lineRule="auto"/>
            </w:pPr>
          </w:p>
        </w:tc>
        <w:tc>
          <w:tcPr>
            <w:tcW w:w="2160" w:type="dxa"/>
            <w:shd w:val="clear" w:color="auto" w:fill="auto"/>
            <w:tcMar>
              <w:top w:w="100" w:type="dxa"/>
              <w:left w:w="100" w:type="dxa"/>
              <w:bottom w:w="100" w:type="dxa"/>
              <w:right w:w="100" w:type="dxa"/>
            </w:tcMar>
          </w:tcPr>
          <w:p w14:paraId="0C04C765" w14:textId="77777777" w:rsidR="00791291" w:rsidRPr="00C04993" w:rsidRDefault="000C22BE">
            <w:pPr>
              <w:widowControl w:val="0"/>
              <w:spacing w:line="240" w:lineRule="auto"/>
            </w:pPr>
            <w:r w:rsidRPr="00C04993">
              <w:t>N/A</w:t>
            </w:r>
          </w:p>
        </w:tc>
        <w:tc>
          <w:tcPr>
            <w:tcW w:w="4680" w:type="dxa"/>
            <w:shd w:val="clear" w:color="auto" w:fill="auto"/>
            <w:tcMar>
              <w:top w:w="100" w:type="dxa"/>
              <w:left w:w="100" w:type="dxa"/>
              <w:bottom w:w="100" w:type="dxa"/>
              <w:right w:w="100" w:type="dxa"/>
            </w:tcMar>
          </w:tcPr>
          <w:p w14:paraId="2E62273D" w14:textId="3E5DE98A" w:rsidR="00791291" w:rsidRPr="00E052A8" w:rsidRDefault="0072247C">
            <w:pPr>
              <w:widowControl w:val="0"/>
              <w:spacing w:line="240" w:lineRule="auto"/>
            </w:pPr>
            <w:r w:rsidRPr="00C04993">
              <w:t>p</w:t>
            </w:r>
            <w:r w:rsidR="000C22BE" w:rsidRPr="00C04993">
              <w:t>or esta razón</w:t>
            </w:r>
            <w:r w:rsidR="00BE52FF" w:rsidRPr="00C04993">
              <w:t>,</w:t>
            </w:r>
            <w:r w:rsidR="000C22BE" w:rsidRPr="00C04993">
              <w:t xml:space="preserve"> </w:t>
            </w:r>
            <w:r w:rsidR="00E052A8" w:rsidRPr="00711392">
              <w:rPr>
                <w:highlight w:val="yellow"/>
              </w:rPr>
              <w:t>se deben</w:t>
            </w:r>
            <w:r w:rsidR="000C22BE" w:rsidRPr="00C04993">
              <w:t xml:space="preserve"> tener reglas que permitan el control de transacciones en un sistema de gestión de bases de datos (SGBD), </w:t>
            </w:r>
            <w:r w:rsidR="00E052A8" w:rsidRPr="00711392">
              <w:rPr>
                <w:highlight w:val="yellow"/>
              </w:rPr>
              <w:t>el cual se puede definir</w:t>
            </w:r>
            <w:r w:rsidR="000C22BE" w:rsidRPr="00C04993">
              <w:t xml:space="preserve"> como el conjunto de prácticas que administra la concurrencia de la información</w:t>
            </w:r>
            <w:r w:rsidR="00BE52FF" w:rsidRPr="00C04993">
              <w:t>,</w:t>
            </w:r>
            <w:r w:rsidR="000C22BE" w:rsidRPr="00C04993">
              <w:t xml:space="preserve"> contando con cuatro propiedades fundamentales conocidas como atomicidad</w:t>
            </w:r>
            <w:r w:rsidR="00E052A8" w:rsidRPr="00E052A8">
              <w:rPr>
                <w:highlight w:val="yellow"/>
              </w:rPr>
              <w:t>:</w:t>
            </w:r>
            <w:r w:rsidR="00E052A8">
              <w:rPr>
                <w:highlight w:val="yellow"/>
              </w:rPr>
              <w:t xml:space="preserve"> </w:t>
            </w:r>
            <w:r w:rsidR="00E052A8" w:rsidRPr="00160853">
              <w:rPr>
                <w:highlight w:val="yellow"/>
              </w:rPr>
              <w:t>la cual hace referencia a que se debe ejecutar el proceso completamente o no ejecutarse en lo absoluto</w:t>
            </w:r>
            <w:r w:rsidR="00E052A8">
              <w:t>;</w:t>
            </w:r>
            <w:r w:rsidR="00E052A8" w:rsidRPr="00C04993">
              <w:t xml:space="preserve"> coherencia</w:t>
            </w:r>
            <w:r w:rsidR="00E052A8">
              <w:t xml:space="preserve">: </w:t>
            </w:r>
            <w:r w:rsidR="00E052A8" w:rsidRPr="00447751">
              <w:rPr>
                <w:highlight w:val="yellow"/>
              </w:rPr>
              <w:t>entendiéndose como el proceso de mantener uniforme la información durante todos los procesos que se realicen</w:t>
            </w:r>
            <w:r w:rsidR="00E052A8">
              <w:t>;</w:t>
            </w:r>
            <w:r w:rsidR="00E052A8" w:rsidRPr="00C04993">
              <w:t xml:space="preserve"> aislamiento</w:t>
            </w:r>
            <w:r w:rsidR="00E052A8">
              <w:t xml:space="preserve">: </w:t>
            </w:r>
            <w:r w:rsidR="00E052A8" w:rsidRPr="00236193">
              <w:rPr>
                <w:highlight w:val="yellow"/>
              </w:rPr>
              <w:t>el cual controla si se presentan cambios en el sistema y si estos son evidentes para los demás</w:t>
            </w:r>
            <w:r w:rsidR="000C22BE" w:rsidRPr="00C04993">
              <w:t>y durabilidad</w:t>
            </w:r>
            <w:r w:rsidR="00E052A8" w:rsidRPr="00E052A8">
              <w:rPr>
                <w:highlight w:val="yellow"/>
              </w:rPr>
              <w:t>:</w:t>
            </w:r>
            <w:r w:rsidR="00E052A8">
              <w:t xml:space="preserve"> </w:t>
            </w:r>
            <w:r w:rsidR="00E052A8" w:rsidRPr="00236193">
              <w:rPr>
                <w:highlight w:val="yellow"/>
              </w:rPr>
              <w:t>la cual garantiza que todos lo</w:t>
            </w:r>
            <w:r w:rsidR="00E052A8">
              <w:rPr>
                <w:highlight w:val="yellow"/>
              </w:rPr>
              <w:t>s</w:t>
            </w:r>
            <w:r w:rsidR="00E052A8" w:rsidRPr="00236193">
              <w:rPr>
                <w:highlight w:val="yellow"/>
              </w:rPr>
              <w:t xml:space="preserve"> procesos que se realicen se guarden permanentemente y no desaparezcan de forma accidental.</w:t>
            </w:r>
          </w:p>
        </w:tc>
        <w:tc>
          <w:tcPr>
            <w:tcW w:w="3945" w:type="dxa"/>
            <w:shd w:val="clear" w:color="auto" w:fill="auto"/>
            <w:tcMar>
              <w:top w:w="100" w:type="dxa"/>
              <w:left w:w="100" w:type="dxa"/>
              <w:bottom w:w="100" w:type="dxa"/>
              <w:right w:w="100" w:type="dxa"/>
            </w:tcMar>
          </w:tcPr>
          <w:p w14:paraId="068815D2" w14:textId="77777777" w:rsidR="00791291" w:rsidRPr="00C04993" w:rsidRDefault="000C22BE">
            <w:pPr>
              <w:widowControl w:val="0"/>
              <w:spacing w:line="240" w:lineRule="auto"/>
            </w:pPr>
            <w:r w:rsidRPr="00C04993">
              <w:t>Reglas</w:t>
            </w:r>
          </w:p>
          <w:p w14:paraId="2DB9D7C8" w14:textId="77777777" w:rsidR="00791291" w:rsidRPr="00C04993" w:rsidRDefault="00791291">
            <w:pPr>
              <w:widowControl w:val="0"/>
              <w:spacing w:line="240" w:lineRule="auto"/>
            </w:pPr>
          </w:p>
          <w:p w14:paraId="4D97D9DD" w14:textId="77777777" w:rsidR="00791291" w:rsidRPr="00C04993" w:rsidRDefault="000C22BE">
            <w:pPr>
              <w:widowControl w:val="0"/>
              <w:spacing w:line="240" w:lineRule="auto"/>
            </w:pPr>
            <w:r w:rsidRPr="00C04993">
              <w:t>Sistema de gestión de Bases de Datos (SGBD)</w:t>
            </w:r>
          </w:p>
        </w:tc>
      </w:tr>
      <w:tr w:rsidR="0040350B" w:rsidRPr="00C04993" w14:paraId="0A0B2E06" w14:textId="77777777">
        <w:tc>
          <w:tcPr>
            <w:tcW w:w="1485" w:type="dxa"/>
            <w:shd w:val="clear" w:color="auto" w:fill="auto"/>
            <w:tcMar>
              <w:top w:w="100" w:type="dxa"/>
              <w:left w:w="100" w:type="dxa"/>
              <w:bottom w:w="100" w:type="dxa"/>
              <w:right w:w="100" w:type="dxa"/>
            </w:tcMar>
          </w:tcPr>
          <w:p w14:paraId="3D25693C" w14:textId="77777777" w:rsidR="00791291" w:rsidRPr="00C04993" w:rsidRDefault="000C22BE">
            <w:pPr>
              <w:widowControl w:val="0"/>
              <w:spacing w:line="240" w:lineRule="auto"/>
              <w:rPr>
                <w:b/>
              </w:rPr>
            </w:pPr>
            <w:r w:rsidRPr="00C04993">
              <w:rPr>
                <w:b/>
              </w:rPr>
              <w:lastRenderedPageBreak/>
              <w:t>3</w:t>
            </w:r>
          </w:p>
        </w:tc>
        <w:tc>
          <w:tcPr>
            <w:tcW w:w="3465" w:type="dxa"/>
            <w:shd w:val="clear" w:color="auto" w:fill="auto"/>
            <w:tcMar>
              <w:top w:w="100" w:type="dxa"/>
              <w:left w:w="100" w:type="dxa"/>
              <w:bottom w:w="100" w:type="dxa"/>
              <w:right w:w="100" w:type="dxa"/>
            </w:tcMar>
          </w:tcPr>
          <w:p w14:paraId="5F4301F4" w14:textId="77777777" w:rsidR="00791291" w:rsidRPr="00C04993" w:rsidRDefault="000C22BE">
            <w:pPr>
              <w:widowControl w:val="0"/>
              <w:spacing w:line="240" w:lineRule="auto"/>
            </w:pPr>
            <w:r w:rsidRPr="00C04993">
              <w:rPr>
                <w:noProof/>
                <w:lang w:val="es-CO"/>
              </w:rPr>
              <w:drawing>
                <wp:inline distT="0" distB="0" distL="0" distR="0" wp14:anchorId="576928E8" wp14:editId="78533BC5">
                  <wp:extent cx="1752591" cy="1168979"/>
                  <wp:effectExtent l="0" t="0" r="0" b="0"/>
                  <wp:docPr id="206" name="image66.jpg" descr="cybersecurity concept, internet security, screen with padlock"/>
                  <wp:cNvGraphicFramePr/>
                  <a:graphic xmlns:a="http://schemas.openxmlformats.org/drawingml/2006/main">
                    <a:graphicData uri="http://schemas.openxmlformats.org/drawingml/2006/picture">
                      <pic:pic xmlns:pic="http://schemas.openxmlformats.org/drawingml/2006/picture">
                        <pic:nvPicPr>
                          <pic:cNvPr id="0" name="image66.jpg" descr="cybersecurity concept, internet security, screen with padlock"/>
                          <pic:cNvPicPr preferRelativeResize="0"/>
                        </pic:nvPicPr>
                        <pic:blipFill>
                          <a:blip r:embed="rId13"/>
                          <a:srcRect/>
                          <a:stretch>
                            <a:fillRect/>
                          </a:stretch>
                        </pic:blipFill>
                        <pic:spPr>
                          <a:xfrm>
                            <a:off x="0" y="0"/>
                            <a:ext cx="1752591" cy="1168979"/>
                          </a:xfrm>
                          <a:prstGeom prst="rect">
                            <a:avLst/>
                          </a:prstGeom>
                          <a:ln/>
                        </pic:spPr>
                      </pic:pic>
                    </a:graphicData>
                  </a:graphic>
                </wp:inline>
              </w:drawing>
            </w:r>
          </w:p>
          <w:p w14:paraId="28AEE1B5" w14:textId="77777777" w:rsidR="00791291" w:rsidRPr="00C04993" w:rsidRDefault="000C22BE">
            <w:pPr>
              <w:widowControl w:val="0"/>
              <w:spacing w:line="240" w:lineRule="auto"/>
              <w:rPr>
                <w:u w:val="single"/>
              </w:rPr>
            </w:pPr>
            <w:r w:rsidRPr="00C04993">
              <w:t xml:space="preserve">Imagen de referente: </w:t>
            </w:r>
            <w:hyperlink r:id="rId14">
              <w:r w:rsidRPr="00C04993">
                <w:rPr>
                  <w:u w:val="single"/>
                </w:rPr>
                <w:t>https://cutt.ly/rXOj06h</w:t>
              </w:r>
            </w:hyperlink>
          </w:p>
          <w:p w14:paraId="58159E17" w14:textId="77777777" w:rsidR="00791291" w:rsidRPr="00C04993" w:rsidRDefault="000C22BE">
            <w:pPr>
              <w:spacing w:line="240" w:lineRule="auto"/>
            </w:pPr>
            <w:r w:rsidRPr="00C04993">
              <w:t>228130_i3</w:t>
            </w:r>
          </w:p>
          <w:p w14:paraId="505EC12E" w14:textId="77777777" w:rsidR="00791291" w:rsidRPr="00C04993" w:rsidRDefault="00791291">
            <w:pPr>
              <w:widowControl w:val="0"/>
              <w:spacing w:line="240" w:lineRule="auto"/>
            </w:pPr>
          </w:p>
        </w:tc>
        <w:tc>
          <w:tcPr>
            <w:tcW w:w="2160" w:type="dxa"/>
            <w:shd w:val="clear" w:color="auto" w:fill="auto"/>
            <w:tcMar>
              <w:top w:w="100" w:type="dxa"/>
              <w:left w:w="100" w:type="dxa"/>
              <w:bottom w:w="100" w:type="dxa"/>
              <w:right w:w="100" w:type="dxa"/>
            </w:tcMar>
          </w:tcPr>
          <w:p w14:paraId="5E25DFF8" w14:textId="77777777" w:rsidR="00791291" w:rsidRPr="00C04993" w:rsidRDefault="000C22BE">
            <w:pPr>
              <w:widowControl w:val="0"/>
              <w:spacing w:line="240" w:lineRule="auto"/>
            </w:pPr>
            <w:r w:rsidRPr="00C04993">
              <w:t>N/A</w:t>
            </w:r>
          </w:p>
        </w:tc>
        <w:tc>
          <w:tcPr>
            <w:tcW w:w="4680" w:type="dxa"/>
            <w:shd w:val="clear" w:color="auto" w:fill="auto"/>
            <w:tcMar>
              <w:top w:w="100" w:type="dxa"/>
              <w:left w:w="100" w:type="dxa"/>
              <w:bottom w:w="100" w:type="dxa"/>
              <w:right w:w="100" w:type="dxa"/>
            </w:tcMar>
          </w:tcPr>
          <w:p w14:paraId="6E0E1A43" w14:textId="77777777" w:rsidR="00791291" w:rsidRPr="00C04993" w:rsidRDefault="0072247C">
            <w:pPr>
              <w:widowControl w:val="0"/>
              <w:spacing w:line="240" w:lineRule="auto"/>
            </w:pPr>
            <w:r w:rsidRPr="00C04993">
              <w:t>a</w:t>
            </w:r>
            <w:r w:rsidR="000C22BE" w:rsidRPr="00C04993">
              <w:t>dicionalmente, se debe tener en cuenta la seguridad haciendo referencia a la variedad de herramientas que permiten el control y procesos diseñados</w:t>
            </w:r>
            <w:r w:rsidR="001F3E35" w:rsidRPr="00C04993">
              <w:t>,</w:t>
            </w:r>
            <w:r w:rsidR="000C22BE" w:rsidRPr="00C04993">
              <w:t xml:space="preserve"> para establecer y conservar la confidencialidad, integridad y disponibilidad de las bases de datos,</w:t>
            </w:r>
          </w:p>
        </w:tc>
        <w:tc>
          <w:tcPr>
            <w:tcW w:w="3945" w:type="dxa"/>
            <w:shd w:val="clear" w:color="auto" w:fill="auto"/>
            <w:tcMar>
              <w:top w:w="100" w:type="dxa"/>
              <w:left w:w="100" w:type="dxa"/>
              <w:bottom w:w="100" w:type="dxa"/>
              <w:right w:w="100" w:type="dxa"/>
            </w:tcMar>
          </w:tcPr>
          <w:p w14:paraId="2E126F22" w14:textId="77777777" w:rsidR="00791291" w:rsidRPr="00C04993" w:rsidRDefault="000C22BE">
            <w:pPr>
              <w:widowControl w:val="0"/>
              <w:spacing w:line="240" w:lineRule="auto"/>
            </w:pPr>
            <w:r w:rsidRPr="00C04993">
              <w:t>Seguridad</w:t>
            </w:r>
          </w:p>
          <w:p w14:paraId="143E2952" w14:textId="77777777" w:rsidR="00791291" w:rsidRPr="00C04993" w:rsidRDefault="00791291">
            <w:pPr>
              <w:widowControl w:val="0"/>
              <w:spacing w:line="240" w:lineRule="auto"/>
            </w:pPr>
          </w:p>
          <w:p w14:paraId="2FC3EA95" w14:textId="77777777" w:rsidR="00791291" w:rsidRPr="00C04993" w:rsidRDefault="000C22BE">
            <w:pPr>
              <w:widowControl w:val="0"/>
              <w:spacing w:line="240" w:lineRule="auto"/>
            </w:pPr>
            <w:r w:rsidRPr="00C04993">
              <w:t>Control de procesos</w:t>
            </w:r>
          </w:p>
        </w:tc>
      </w:tr>
      <w:tr w:rsidR="0040350B" w:rsidRPr="00C04993" w14:paraId="5097E7F2" w14:textId="77777777">
        <w:tc>
          <w:tcPr>
            <w:tcW w:w="1485" w:type="dxa"/>
            <w:shd w:val="clear" w:color="auto" w:fill="auto"/>
            <w:tcMar>
              <w:top w:w="100" w:type="dxa"/>
              <w:left w:w="100" w:type="dxa"/>
              <w:bottom w:w="100" w:type="dxa"/>
              <w:right w:w="100" w:type="dxa"/>
            </w:tcMar>
          </w:tcPr>
          <w:p w14:paraId="69F15220" w14:textId="77777777" w:rsidR="00791291" w:rsidRPr="00C04993" w:rsidRDefault="000C22BE">
            <w:pPr>
              <w:widowControl w:val="0"/>
              <w:spacing w:line="240" w:lineRule="auto"/>
              <w:rPr>
                <w:b/>
              </w:rPr>
            </w:pPr>
            <w:r w:rsidRPr="00C04993">
              <w:rPr>
                <w:b/>
              </w:rPr>
              <w:t>4</w:t>
            </w:r>
          </w:p>
        </w:tc>
        <w:tc>
          <w:tcPr>
            <w:tcW w:w="3465" w:type="dxa"/>
            <w:shd w:val="clear" w:color="auto" w:fill="auto"/>
            <w:tcMar>
              <w:top w:w="100" w:type="dxa"/>
              <w:left w:w="100" w:type="dxa"/>
              <w:bottom w:w="100" w:type="dxa"/>
              <w:right w:w="100" w:type="dxa"/>
            </w:tcMar>
          </w:tcPr>
          <w:p w14:paraId="69E88D6F" w14:textId="77777777" w:rsidR="00791291" w:rsidRPr="00C04993" w:rsidRDefault="000C22BE">
            <w:pPr>
              <w:widowControl w:val="0"/>
              <w:spacing w:line="240" w:lineRule="auto"/>
            </w:pPr>
            <w:r w:rsidRPr="00C04993">
              <w:rPr>
                <w:noProof/>
                <w:lang w:val="es-CO"/>
              </w:rPr>
              <w:drawing>
                <wp:inline distT="0" distB="0" distL="0" distR="0" wp14:anchorId="2C28FF8F" wp14:editId="3BE0E8B1">
                  <wp:extent cx="1842681" cy="1052172"/>
                  <wp:effectExtent l="0" t="0" r="0" b="0"/>
                  <wp:docPr id="209" name="image68.jpg" descr="Fingerprint scan provides security access with biometrics identification. New technology fingerprint scan for unlock bigdata and business process strategy. Digital transformation change management.IOT"/>
                  <wp:cNvGraphicFramePr/>
                  <a:graphic xmlns:a="http://schemas.openxmlformats.org/drawingml/2006/main">
                    <a:graphicData uri="http://schemas.openxmlformats.org/drawingml/2006/picture">
                      <pic:pic xmlns:pic="http://schemas.openxmlformats.org/drawingml/2006/picture">
                        <pic:nvPicPr>
                          <pic:cNvPr id="0" name="image68.jpg" descr="Fingerprint scan provides security access with biometrics identification. New technology fingerprint scan for unlock bigdata and business process strategy. Digital transformation change management.IOT"/>
                          <pic:cNvPicPr preferRelativeResize="0"/>
                        </pic:nvPicPr>
                        <pic:blipFill>
                          <a:blip r:embed="rId15"/>
                          <a:srcRect/>
                          <a:stretch>
                            <a:fillRect/>
                          </a:stretch>
                        </pic:blipFill>
                        <pic:spPr>
                          <a:xfrm>
                            <a:off x="0" y="0"/>
                            <a:ext cx="1842681" cy="1052172"/>
                          </a:xfrm>
                          <a:prstGeom prst="rect">
                            <a:avLst/>
                          </a:prstGeom>
                          <a:ln/>
                        </pic:spPr>
                      </pic:pic>
                    </a:graphicData>
                  </a:graphic>
                </wp:inline>
              </w:drawing>
            </w:r>
          </w:p>
          <w:p w14:paraId="1986C62D" w14:textId="77777777" w:rsidR="00791291" w:rsidRPr="00C04993" w:rsidRDefault="000C22BE">
            <w:pPr>
              <w:widowControl w:val="0"/>
              <w:spacing w:line="240" w:lineRule="auto"/>
            </w:pPr>
            <w:r w:rsidRPr="00C04993">
              <w:t>Imagen de referente:</w:t>
            </w:r>
          </w:p>
          <w:p w14:paraId="626D6092" w14:textId="77777777" w:rsidR="00791291" w:rsidRPr="00C04993" w:rsidRDefault="00000000">
            <w:pPr>
              <w:widowControl w:val="0"/>
              <w:spacing w:line="240" w:lineRule="auto"/>
            </w:pPr>
            <w:hyperlink r:id="rId16">
              <w:r w:rsidR="000C22BE" w:rsidRPr="00C04993">
                <w:rPr>
                  <w:u w:val="single"/>
                </w:rPr>
                <w:t>https://cutt.ly/EXOk2ub</w:t>
              </w:r>
            </w:hyperlink>
            <w:r w:rsidR="000C22BE" w:rsidRPr="00C04993">
              <w:t xml:space="preserve"> </w:t>
            </w:r>
          </w:p>
          <w:p w14:paraId="191EB209" w14:textId="77777777" w:rsidR="00791291" w:rsidRPr="00C04993" w:rsidRDefault="000C22BE">
            <w:pPr>
              <w:widowControl w:val="0"/>
              <w:spacing w:line="240" w:lineRule="auto"/>
            </w:pPr>
            <w:r w:rsidRPr="00C04993">
              <w:t>228130_i4</w:t>
            </w:r>
          </w:p>
        </w:tc>
        <w:tc>
          <w:tcPr>
            <w:tcW w:w="2160" w:type="dxa"/>
            <w:shd w:val="clear" w:color="auto" w:fill="auto"/>
            <w:tcMar>
              <w:top w:w="100" w:type="dxa"/>
              <w:left w:w="100" w:type="dxa"/>
              <w:bottom w:w="100" w:type="dxa"/>
              <w:right w:w="100" w:type="dxa"/>
            </w:tcMar>
          </w:tcPr>
          <w:p w14:paraId="49A0B373" w14:textId="77777777" w:rsidR="00791291" w:rsidRPr="00C04993" w:rsidRDefault="000C22BE">
            <w:pPr>
              <w:widowControl w:val="0"/>
              <w:spacing w:line="240" w:lineRule="auto"/>
            </w:pPr>
            <w:r w:rsidRPr="00C04993">
              <w:t>N/A</w:t>
            </w:r>
          </w:p>
        </w:tc>
        <w:tc>
          <w:tcPr>
            <w:tcW w:w="4680" w:type="dxa"/>
            <w:shd w:val="clear" w:color="auto" w:fill="auto"/>
            <w:tcMar>
              <w:top w:w="100" w:type="dxa"/>
              <w:left w:w="100" w:type="dxa"/>
              <w:bottom w:w="100" w:type="dxa"/>
              <w:right w:w="100" w:type="dxa"/>
            </w:tcMar>
          </w:tcPr>
          <w:p w14:paraId="351114C0" w14:textId="77777777" w:rsidR="00791291" w:rsidRPr="00C04993" w:rsidRDefault="000C22BE">
            <w:pPr>
              <w:widowControl w:val="0"/>
              <w:spacing w:line="240" w:lineRule="auto"/>
            </w:pPr>
            <w:r w:rsidRPr="00C04993">
              <w:t>protegiendo todo un sistema como la infraestructura informática, los servidores de bases de datos físicos y virtuales, los sistemas gestores de bases de datos y los datos de la misma forma</w:t>
            </w:r>
            <w:r w:rsidR="00677EA9" w:rsidRPr="00C04993">
              <w:t>.</w:t>
            </w:r>
            <w:r w:rsidRPr="00C04993">
              <w:t xml:space="preserve"> </w:t>
            </w:r>
            <w:r w:rsidR="00677EA9" w:rsidRPr="00C04993">
              <w:t>D</w:t>
            </w:r>
            <w:r w:rsidRPr="00C04993">
              <w:t>entro de la seguridad se debe definir los permisos de acceso a la base de datos</w:t>
            </w:r>
            <w:r w:rsidR="00677EA9" w:rsidRPr="00C04993">
              <w:t xml:space="preserve"> donde </w:t>
            </w:r>
            <w:r w:rsidRPr="00C04993">
              <w:t>í se define</w:t>
            </w:r>
            <w:r w:rsidR="00677EA9" w:rsidRPr="00C04993">
              <w:t>n</w:t>
            </w:r>
            <w:r w:rsidRPr="00C04993">
              <w:t xml:space="preserve"> tres componente</w:t>
            </w:r>
            <w:r w:rsidR="002A43F6" w:rsidRPr="00C04993">
              <w:t>s</w:t>
            </w:r>
            <w:r w:rsidRPr="00C04993">
              <w:t xml:space="preserve"> importantes:</w:t>
            </w:r>
          </w:p>
        </w:tc>
        <w:tc>
          <w:tcPr>
            <w:tcW w:w="3945" w:type="dxa"/>
            <w:shd w:val="clear" w:color="auto" w:fill="auto"/>
            <w:tcMar>
              <w:top w:w="100" w:type="dxa"/>
              <w:left w:w="100" w:type="dxa"/>
              <w:bottom w:w="100" w:type="dxa"/>
              <w:right w:w="100" w:type="dxa"/>
            </w:tcMar>
          </w:tcPr>
          <w:p w14:paraId="6B55D8A6" w14:textId="77777777" w:rsidR="00791291" w:rsidRPr="00C04993" w:rsidRDefault="000C22BE">
            <w:pPr>
              <w:widowControl w:val="0"/>
              <w:spacing w:line="240" w:lineRule="auto"/>
            </w:pPr>
            <w:r w:rsidRPr="00C04993">
              <w:t>Protección</w:t>
            </w:r>
          </w:p>
          <w:p w14:paraId="57653C68" w14:textId="77777777" w:rsidR="00791291" w:rsidRPr="00C04993" w:rsidRDefault="00791291">
            <w:pPr>
              <w:widowControl w:val="0"/>
              <w:spacing w:line="240" w:lineRule="auto"/>
            </w:pPr>
          </w:p>
          <w:p w14:paraId="61CB5565" w14:textId="77777777" w:rsidR="00791291" w:rsidRPr="00C04993" w:rsidRDefault="000C22BE">
            <w:pPr>
              <w:widowControl w:val="0"/>
              <w:spacing w:line="240" w:lineRule="auto"/>
            </w:pPr>
            <w:r w:rsidRPr="00C04993">
              <w:t>Permisos de acceso</w:t>
            </w:r>
          </w:p>
        </w:tc>
      </w:tr>
      <w:tr w:rsidR="0040350B" w:rsidRPr="00C04993" w14:paraId="3D71D055" w14:textId="77777777">
        <w:tc>
          <w:tcPr>
            <w:tcW w:w="1485" w:type="dxa"/>
            <w:shd w:val="clear" w:color="auto" w:fill="auto"/>
            <w:tcMar>
              <w:top w:w="100" w:type="dxa"/>
              <w:left w:w="100" w:type="dxa"/>
              <w:bottom w:w="100" w:type="dxa"/>
              <w:right w:w="100" w:type="dxa"/>
            </w:tcMar>
          </w:tcPr>
          <w:p w14:paraId="6EAA0A19" w14:textId="77777777" w:rsidR="00791291" w:rsidRPr="00C04993" w:rsidRDefault="000C22BE">
            <w:pPr>
              <w:widowControl w:val="0"/>
              <w:spacing w:line="240" w:lineRule="auto"/>
              <w:rPr>
                <w:b/>
              </w:rPr>
            </w:pPr>
            <w:r w:rsidRPr="00C04993">
              <w:rPr>
                <w:b/>
              </w:rPr>
              <w:t>5</w:t>
            </w:r>
          </w:p>
        </w:tc>
        <w:tc>
          <w:tcPr>
            <w:tcW w:w="3465" w:type="dxa"/>
            <w:shd w:val="clear" w:color="auto" w:fill="auto"/>
            <w:tcMar>
              <w:top w:w="100" w:type="dxa"/>
              <w:left w:w="100" w:type="dxa"/>
              <w:bottom w:w="100" w:type="dxa"/>
              <w:right w:w="100" w:type="dxa"/>
            </w:tcMar>
          </w:tcPr>
          <w:p w14:paraId="0C526376" w14:textId="77777777" w:rsidR="00791291" w:rsidRPr="00C04993" w:rsidRDefault="000C22BE">
            <w:pPr>
              <w:widowControl w:val="0"/>
              <w:spacing w:line="240" w:lineRule="auto"/>
            </w:pPr>
            <w:r w:rsidRPr="00C04993">
              <w:rPr>
                <w:noProof/>
                <w:lang w:val="es-CO"/>
              </w:rPr>
              <w:drawing>
                <wp:inline distT="0" distB="0" distL="0" distR="0" wp14:anchorId="3E4B9CAD" wp14:editId="75C67289">
                  <wp:extent cx="1940249" cy="1284446"/>
                  <wp:effectExtent l="0" t="0" r="0" b="0"/>
                  <wp:docPr id="208" name="image64.jpg" descr="Blank checklist on the whiteboard"/>
                  <wp:cNvGraphicFramePr/>
                  <a:graphic xmlns:a="http://schemas.openxmlformats.org/drawingml/2006/main">
                    <a:graphicData uri="http://schemas.openxmlformats.org/drawingml/2006/picture">
                      <pic:pic xmlns:pic="http://schemas.openxmlformats.org/drawingml/2006/picture">
                        <pic:nvPicPr>
                          <pic:cNvPr id="0" name="image64.jpg" descr="Blank checklist on the whiteboard"/>
                          <pic:cNvPicPr preferRelativeResize="0"/>
                        </pic:nvPicPr>
                        <pic:blipFill>
                          <a:blip r:embed="rId17"/>
                          <a:srcRect/>
                          <a:stretch>
                            <a:fillRect/>
                          </a:stretch>
                        </pic:blipFill>
                        <pic:spPr>
                          <a:xfrm>
                            <a:off x="0" y="0"/>
                            <a:ext cx="1940249" cy="1284446"/>
                          </a:xfrm>
                          <a:prstGeom prst="rect">
                            <a:avLst/>
                          </a:prstGeom>
                          <a:ln/>
                        </pic:spPr>
                      </pic:pic>
                    </a:graphicData>
                  </a:graphic>
                </wp:inline>
              </w:drawing>
            </w:r>
          </w:p>
          <w:p w14:paraId="4FBE5B71" w14:textId="77777777" w:rsidR="00791291" w:rsidRPr="00C04993" w:rsidRDefault="000C22BE">
            <w:pPr>
              <w:widowControl w:val="0"/>
              <w:spacing w:line="240" w:lineRule="auto"/>
            </w:pPr>
            <w:r w:rsidRPr="00C04993">
              <w:t>Imagen de referente:</w:t>
            </w:r>
          </w:p>
          <w:p w14:paraId="54C6D305" w14:textId="77777777" w:rsidR="00791291" w:rsidRPr="00C04993" w:rsidRDefault="00000000">
            <w:pPr>
              <w:widowControl w:val="0"/>
              <w:spacing w:line="240" w:lineRule="auto"/>
            </w:pPr>
            <w:hyperlink r:id="rId18">
              <w:r w:rsidR="000C22BE" w:rsidRPr="00C04993">
                <w:rPr>
                  <w:u w:val="single"/>
                </w:rPr>
                <w:t>https://cutt.ly/rXOlnfm</w:t>
              </w:r>
            </w:hyperlink>
            <w:r w:rsidR="000C22BE" w:rsidRPr="00C04993">
              <w:t xml:space="preserve"> </w:t>
            </w:r>
          </w:p>
          <w:p w14:paraId="6A9A3FE7" w14:textId="77777777" w:rsidR="00791291" w:rsidRPr="00C04993" w:rsidRDefault="000C22BE">
            <w:pPr>
              <w:widowControl w:val="0"/>
              <w:spacing w:line="240" w:lineRule="auto"/>
            </w:pPr>
            <w:r w:rsidRPr="00C04993">
              <w:t>228130_i5</w:t>
            </w:r>
          </w:p>
          <w:p w14:paraId="3A927FFF" w14:textId="77777777" w:rsidR="00791291" w:rsidRPr="00C04993" w:rsidRDefault="000C22BE">
            <w:pPr>
              <w:widowControl w:val="0"/>
              <w:spacing w:line="240" w:lineRule="auto"/>
            </w:pPr>
            <w:r w:rsidRPr="00C04993">
              <w:t>En el check debe ir apareciendo las tres palabras cuando se mencionan.</w:t>
            </w:r>
          </w:p>
          <w:p w14:paraId="214535E0" w14:textId="77777777" w:rsidR="00791291" w:rsidRPr="00C04993" w:rsidRDefault="00791291">
            <w:pPr>
              <w:widowControl w:val="0"/>
              <w:spacing w:line="240" w:lineRule="auto"/>
            </w:pPr>
          </w:p>
        </w:tc>
        <w:tc>
          <w:tcPr>
            <w:tcW w:w="2160" w:type="dxa"/>
            <w:shd w:val="clear" w:color="auto" w:fill="auto"/>
            <w:tcMar>
              <w:top w:w="100" w:type="dxa"/>
              <w:left w:w="100" w:type="dxa"/>
              <w:bottom w:w="100" w:type="dxa"/>
              <w:right w:w="100" w:type="dxa"/>
            </w:tcMar>
          </w:tcPr>
          <w:p w14:paraId="77309CDA" w14:textId="77777777" w:rsidR="00791291" w:rsidRPr="00C04993" w:rsidRDefault="000C22BE">
            <w:pPr>
              <w:widowControl w:val="0"/>
              <w:spacing w:line="240" w:lineRule="auto"/>
            </w:pPr>
            <w:r w:rsidRPr="00C04993">
              <w:t>N/A</w:t>
            </w:r>
          </w:p>
        </w:tc>
        <w:tc>
          <w:tcPr>
            <w:tcW w:w="4680" w:type="dxa"/>
            <w:shd w:val="clear" w:color="auto" w:fill="auto"/>
            <w:tcMar>
              <w:top w:w="100" w:type="dxa"/>
              <w:left w:w="100" w:type="dxa"/>
              <w:bottom w:w="100" w:type="dxa"/>
              <w:right w:w="100" w:type="dxa"/>
            </w:tcMar>
          </w:tcPr>
          <w:p w14:paraId="1EFE462B" w14:textId="77777777" w:rsidR="00791291" w:rsidRPr="00C04993" w:rsidRDefault="008A10D9">
            <w:pPr>
              <w:widowControl w:val="0"/>
              <w:spacing w:line="240" w:lineRule="auto"/>
            </w:pPr>
            <w:r w:rsidRPr="00C04993">
              <w:rPr>
                <w:b/>
              </w:rPr>
              <w:t>E</w:t>
            </w:r>
            <w:r w:rsidR="000C22BE" w:rsidRPr="00C04993">
              <w:rPr>
                <w:b/>
              </w:rPr>
              <w:t>scritura</w:t>
            </w:r>
            <w:r w:rsidRPr="00C04993">
              <w:t xml:space="preserve">, mediante esta </w:t>
            </w:r>
            <w:r w:rsidR="000C22BE" w:rsidRPr="00C04993">
              <w:t>se puede</w:t>
            </w:r>
            <w:r w:rsidRPr="00C04993">
              <w:t>n</w:t>
            </w:r>
            <w:r w:rsidR="000C22BE" w:rsidRPr="00C04993">
              <w:t xml:space="preserve"> agregar registros a las bases de datos</w:t>
            </w:r>
            <w:r w:rsidRPr="00C04993">
              <w:t>;</w:t>
            </w:r>
            <w:r w:rsidR="000C22BE" w:rsidRPr="00C04993">
              <w:t xml:space="preserve"> </w:t>
            </w:r>
            <w:r w:rsidR="000C22BE" w:rsidRPr="00C04993">
              <w:rPr>
                <w:b/>
              </w:rPr>
              <w:t>lectura</w:t>
            </w:r>
            <w:r w:rsidRPr="00C04993">
              <w:t xml:space="preserve">, con </w:t>
            </w:r>
            <w:r w:rsidR="000C22BE" w:rsidRPr="00C04993">
              <w:t xml:space="preserve">permiso </w:t>
            </w:r>
            <w:r w:rsidRPr="00C04993">
              <w:t>de</w:t>
            </w:r>
            <w:r w:rsidR="000C22BE" w:rsidRPr="00C04993">
              <w:t xml:space="preserve"> visualización de registros de una base de datos y </w:t>
            </w:r>
            <w:r w:rsidRPr="00C04993">
              <w:t xml:space="preserve">la </w:t>
            </w:r>
            <w:r w:rsidR="000C22BE" w:rsidRPr="00C04993">
              <w:rPr>
                <w:b/>
              </w:rPr>
              <w:t>actualización</w:t>
            </w:r>
            <w:r w:rsidR="000C22BE" w:rsidRPr="00C04993">
              <w:t xml:space="preserve"> que hace referencia a la</w:t>
            </w:r>
            <w:r w:rsidR="002A43F6" w:rsidRPr="00C04993">
              <w:t>s</w:t>
            </w:r>
            <w:r w:rsidR="000C22BE" w:rsidRPr="00C04993">
              <w:t xml:space="preserve"> modificaciones de un registro en algunos de sus campos.</w:t>
            </w:r>
          </w:p>
        </w:tc>
        <w:tc>
          <w:tcPr>
            <w:tcW w:w="3945" w:type="dxa"/>
            <w:shd w:val="clear" w:color="auto" w:fill="auto"/>
            <w:tcMar>
              <w:top w:w="100" w:type="dxa"/>
              <w:left w:w="100" w:type="dxa"/>
              <w:bottom w:w="100" w:type="dxa"/>
              <w:right w:w="100" w:type="dxa"/>
            </w:tcMar>
          </w:tcPr>
          <w:p w14:paraId="1BD6938D" w14:textId="77777777" w:rsidR="00791291" w:rsidRPr="00C04993" w:rsidRDefault="000C22BE">
            <w:pPr>
              <w:widowControl w:val="0"/>
              <w:spacing w:line="240" w:lineRule="auto"/>
            </w:pPr>
            <w:r w:rsidRPr="00C04993">
              <w:t>Escritura</w:t>
            </w:r>
          </w:p>
          <w:p w14:paraId="11E736FB" w14:textId="77777777" w:rsidR="00791291" w:rsidRPr="00C04993" w:rsidRDefault="00791291">
            <w:pPr>
              <w:widowControl w:val="0"/>
              <w:spacing w:line="240" w:lineRule="auto"/>
            </w:pPr>
          </w:p>
          <w:p w14:paraId="6E34FBD8" w14:textId="77777777" w:rsidR="00791291" w:rsidRPr="00C04993" w:rsidRDefault="000C22BE">
            <w:pPr>
              <w:widowControl w:val="0"/>
              <w:spacing w:line="240" w:lineRule="auto"/>
            </w:pPr>
            <w:r w:rsidRPr="00C04993">
              <w:t>Lectura</w:t>
            </w:r>
          </w:p>
          <w:p w14:paraId="01AE844F" w14:textId="77777777" w:rsidR="00791291" w:rsidRPr="00C04993" w:rsidRDefault="00791291">
            <w:pPr>
              <w:widowControl w:val="0"/>
              <w:spacing w:line="240" w:lineRule="auto"/>
            </w:pPr>
          </w:p>
          <w:p w14:paraId="1F168179" w14:textId="77777777" w:rsidR="00791291" w:rsidRPr="00C04993" w:rsidRDefault="000C22BE">
            <w:pPr>
              <w:widowControl w:val="0"/>
              <w:spacing w:line="240" w:lineRule="auto"/>
            </w:pPr>
            <w:r w:rsidRPr="00C04993">
              <w:t>Actualización</w:t>
            </w:r>
          </w:p>
        </w:tc>
      </w:tr>
      <w:tr w:rsidR="0040350B" w:rsidRPr="00C04993" w14:paraId="2CFB5394" w14:textId="77777777">
        <w:tc>
          <w:tcPr>
            <w:tcW w:w="1485" w:type="dxa"/>
            <w:shd w:val="clear" w:color="auto" w:fill="auto"/>
            <w:tcMar>
              <w:top w:w="100" w:type="dxa"/>
              <w:left w:w="100" w:type="dxa"/>
              <w:bottom w:w="100" w:type="dxa"/>
              <w:right w:w="100" w:type="dxa"/>
            </w:tcMar>
          </w:tcPr>
          <w:p w14:paraId="52522166" w14:textId="77777777" w:rsidR="00791291" w:rsidRPr="00C04993" w:rsidRDefault="000C22BE">
            <w:pPr>
              <w:widowControl w:val="0"/>
              <w:spacing w:line="240" w:lineRule="auto"/>
              <w:rPr>
                <w:b/>
              </w:rPr>
            </w:pPr>
            <w:r w:rsidRPr="00C04993">
              <w:rPr>
                <w:b/>
              </w:rPr>
              <w:t>6</w:t>
            </w:r>
          </w:p>
        </w:tc>
        <w:tc>
          <w:tcPr>
            <w:tcW w:w="3465" w:type="dxa"/>
            <w:shd w:val="clear" w:color="auto" w:fill="auto"/>
            <w:tcMar>
              <w:top w:w="100" w:type="dxa"/>
              <w:left w:w="100" w:type="dxa"/>
              <w:bottom w:w="100" w:type="dxa"/>
              <w:right w:w="100" w:type="dxa"/>
            </w:tcMar>
          </w:tcPr>
          <w:p w14:paraId="33D81BB3" w14:textId="77777777" w:rsidR="00791291" w:rsidRPr="00C04993" w:rsidRDefault="000C22BE">
            <w:pPr>
              <w:widowControl w:val="0"/>
              <w:spacing w:line="240" w:lineRule="auto"/>
            </w:pPr>
            <w:r w:rsidRPr="00C04993">
              <w:rPr>
                <w:noProof/>
                <w:lang w:val="es-CO"/>
              </w:rPr>
              <w:drawing>
                <wp:inline distT="0" distB="0" distL="0" distR="0" wp14:anchorId="5924DBDE" wp14:editId="7613B547">
                  <wp:extent cx="1940249" cy="1284446"/>
                  <wp:effectExtent l="0" t="0" r="0" b="0"/>
                  <wp:docPr id="211" name="image64.jpg" descr="Blank checklist on the whiteboard"/>
                  <wp:cNvGraphicFramePr/>
                  <a:graphic xmlns:a="http://schemas.openxmlformats.org/drawingml/2006/main">
                    <a:graphicData uri="http://schemas.openxmlformats.org/drawingml/2006/picture">
                      <pic:pic xmlns:pic="http://schemas.openxmlformats.org/drawingml/2006/picture">
                        <pic:nvPicPr>
                          <pic:cNvPr id="0" name="image64.jpg" descr="Blank checklist on the whiteboard"/>
                          <pic:cNvPicPr preferRelativeResize="0"/>
                        </pic:nvPicPr>
                        <pic:blipFill>
                          <a:blip r:embed="rId17"/>
                          <a:srcRect/>
                          <a:stretch>
                            <a:fillRect/>
                          </a:stretch>
                        </pic:blipFill>
                        <pic:spPr>
                          <a:xfrm>
                            <a:off x="0" y="0"/>
                            <a:ext cx="1940249" cy="1284446"/>
                          </a:xfrm>
                          <a:prstGeom prst="rect">
                            <a:avLst/>
                          </a:prstGeom>
                          <a:ln/>
                        </pic:spPr>
                      </pic:pic>
                    </a:graphicData>
                  </a:graphic>
                </wp:inline>
              </w:drawing>
            </w:r>
          </w:p>
          <w:p w14:paraId="04AB6D1C" w14:textId="77777777" w:rsidR="00791291" w:rsidRPr="00C04993" w:rsidRDefault="000C22BE">
            <w:pPr>
              <w:widowControl w:val="0"/>
              <w:spacing w:line="240" w:lineRule="auto"/>
            </w:pPr>
            <w:r w:rsidRPr="00C04993">
              <w:t>Imagen de referente:</w:t>
            </w:r>
          </w:p>
          <w:p w14:paraId="3F857ECC" w14:textId="77777777" w:rsidR="00791291" w:rsidRPr="00C04993" w:rsidRDefault="00000000">
            <w:pPr>
              <w:widowControl w:val="0"/>
              <w:spacing w:line="240" w:lineRule="auto"/>
            </w:pPr>
            <w:hyperlink r:id="rId19">
              <w:r w:rsidR="000C22BE" w:rsidRPr="00C04993">
                <w:rPr>
                  <w:u w:val="single"/>
                </w:rPr>
                <w:t>https://cutt.ly/rXOlnfm</w:t>
              </w:r>
            </w:hyperlink>
            <w:r w:rsidR="000C22BE" w:rsidRPr="00C04993">
              <w:t xml:space="preserve"> </w:t>
            </w:r>
          </w:p>
          <w:p w14:paraId="7F5E37B7" w14:textId="77777777" w:rsidR="00791291" w:rsidRPr="00C04993" w:rsidRDefault="000C22BE">
            <w:pPr>
              <w:widowControl w:val="0"/>
              <w:spacing w:line="240" w:lineRule="auto"/>
            </w:pPr>
            <w:r w:rsidRPr="00C04993">
              <w:t>228130_i6</w:t>
            </w:r>
          </w:p>
          <w:p w14:paraId="5C8C5EFD" w14:textId="77777777" w:rsidR="00791291" w:rsidRPr="00C04993" w:rsidRDefault="000C22BE">
            <w:pPr>
              <w:widowControl w:val="0"/>
              <w:spacing w:line="240" w:lineRule="auto"/>
            </w:pPr>
            <w:r w:rsidRPr="00C04993">
              <w:t>En el check debe ir apareciendo las tres palabras cuando se mencionan.</w:t>
            </w:r>
          </w:p>
        </w:tc>
        <w:tc>
          <w:tcPr>
            <w:tcW w:w="2160" w:type="dxa"/>
            <w:shd w:val="clear" w:color="auto" w:fill="auto"/>
            <w:tcMar>
              <w:top w:w="100" w:type="dxa"/>
              <w:left w:w="100" w:type="dxa"/>
              <w:bottom w:w="100" w:type="dxa"/>
              <w:right w:w="100" w:type="dxa"/>
            </w:tcMar>
          </w:tcPr>
          <w:p w14:paraId="10250553" w14:textId="77777777" w:rsidR="00791291" w:rsidRPr="00C04993" w:rsidRDefault="000C22BE">
            <w:pPr>
              <w:widowControl w:val="0"/>
              <w:spacing w:line="240" w:lineRule="auto"/>
            </w:pPr>
            <w:r w:rsidRPr="00C04993">
              <w:t>N/A</w:t>
            </w:r>
          </w:p>
        </w:tc>
        <w:tc>
          <w:tcPr>
            <w:tcW w:w="4680" w:type="dxa"/>
            <w:shd w:val="clear" w:color="auto" w:fill="auto"/>
            <w:tcMar>
              <w:top w:w="100" w:type="dxa"/>
              <w:left w:w="100" w:type="dxa"/>
              <w:bottom w:w="100" w:type="dxa"/>
              <w:right w:w="100" w:type="dxa"/>
            </w:tcMar>
          </w:tcPr>
          <w:p w14:paraId="774A0CD4" w14:textId="7EADA20C" w:rsidR="00791291" w:rsidRPr="00C04993" w:rsidRDefault="000C22BE">
            <w:pPr>
              <w:widowControl w:val="0"/>
              <w:spacing w:line="240" w:lineRule="auto"/>
            </w:pPr>
            <w:r w:rsidRPr="00C04993">
              <w:t xml:space="preserve">En las bases de datos tenemos dos lenguajes para </w:t>
            </w:r>
            <w:r w:rsidR="007F3E0C" w:rsidRPr="00C04993">
              <w:t xml:space="preserve">su </w:t>
            </w:r>
            <w:r w:rsidRPr="00C04993">
              <w:t>uso</w:t>
            </w:r>
            <w:r w:rsidR="007F3E0C" w:rsidRPr="00C04993">
              <w:t xml:space="preserve">, como son </w:t>
            </w:r>
            <w:r w:rsidRPr="00C04993">
              <w:rPr>
                <w:b/>
              </w:rPr>
              <w:t>DML</w:t>
            </w:r>
            <w:r w:rsidRPr="00C04993">
              <w:t xml:space="preserve"> que significa </w:t>
            </w:r>
            <w:r w:rsidR="0095200F" w:rsidRPr="00C04993">
              <w:t>l</w:t>
            </w:r>
            <w:r w:rsidRPr="00C04993">
              <w:t xml:space="preserve">enguaje de </w:t>
            </w:r>
            <w:r w:rsidR="0095200F" w:rsidRPr="00C04993">
              <w:t>m</w:t>
            </w:r>
            <w:r w:rsidRPr="00C04993">
              <w:t>anipulación de datos</w:t>
            </w:r>
            <w:r w:rsidR="00E052A8">
              <w:t xml:space="preserve"> </w:t>
            </w:r>
            <w:r w:rsidR="00E052A8" w:rsidRPr="002C6B47">
              <w:rPr>
                <w:highlight w:val="yellow"/>
              </w:rPr>
              <w:t>el cual permite desarrollar consultas o modificación de datos en el SGBD,</w:t>
            </w:r>
            <w:r w:rsidR="00E052A8">
              <w:t xml:space="preserve">  </w:t>
            </w:r>
            <w:r w:rsidR="00E052A8" w:rsidRPr="002C6B47">
              <w:rPr>
                <w:highlight w:val="yellow"/>
              </w:rPr>
              <w:t>este lenguaje está</w:t>
            </w:r>
            <w:r w:rsidRPr="00C04993">
              <w:t xml:space="preserve"> definido por cuatro estructuras importantes; </w:t>
            </w:r>
            <w:r w:rsidRPr="00C04993">
              <w:rPr>
                <w:b/>
                <w:i/>
              </w:rPr>
              <w:t>Insert</w:t>
            </w:r>
            <w:r w:rsidRPr="00C04993">
              <w:t xml:space="preserve"> </w:t>
            </w:r>
            <w:r w:rsidR="008A10D9" w:rsidRPr="00C04993">
              <w:t xml:space="preserve">que </w:t>
            </w:r>
            <w:r w:rsidRPr="00C04993">
              <w:t xml:space="preserve">permite agregar uno o más registros a la tabla de una bases de datos, </w:t>
            </w:r>
            <w:r w:rsidRPr="00C04993">
              <w:rPr>
                <w:b/>
                <w:i/>
              </w:rPr>
              <w:t>Update</w:t>
            </w:r>
            <w:r w:rsidRPr="00C04993">
              <w:t xml:space="preserve"> </w:t>
            </w:r>
            <w:r w:rsidR="008A10D9" w:rsidRPr="00C04993">
              <w:t xml:space="preserve">que </w:t>
            </w:r>
            <w:r w:rsidRPr="00C04993">
              <w:t xml:space="preserve">es una sentencia utilizada para modificar los valores de un campo de registro dentro de la tabla, </w:t>
            </w:r>
            <w:r w:rsidRPr="00C04993">
              <w:rPr>
                <w:b/>
                <w:i/>
              </w:rPr>
              <w:t>Delete</w:t>
            </w:r>
            <w:r w:rsidRPr="00C04993">
              <w:t xml:space="preserve"> </w:t>
            </w:r>
            <w:r w:rsidR="00BE52FF" w:rsidRPr="00C04993">
              <w:t xml:space="preserve">que </w:t>
            </w:r>
            <w:r w:rsidRPr="00C04993">
              <w:t xml:space="preserve">borra uno o más registros que existen en la tabla y </w:t>
            </w:r>
            <w:r w:rsidRPr="00C04993">
              <w:rPr>
                <w:b/>
                <w:i/>
              </w:rPr>
              <w:t>Select</w:t>
            </w:r>
            <w:r w:rsidRPr="00C04993">
              <w:t xml:space="preserve"> utilizada para seleccionar una bases de datos, una tabla o un registro dentro de una tabla;</w:t>
            </w:r>
          </w:p>
        </w:tc>
        <w:tc>
          <w:tcPr>
            <w:tcW w:w="3945" w:type="dxa"/>
            <w:shd w:val="clear" w:color="auto" w:fill="auto"/>
            <w:tcMar>
              <w:top w:w="100" w:type="dxa"/>
              <w:left w:w="100" w:type="dxa"/>
              <w:bottom w:w="100" w:type="dxa"/>
              <w:right w:w="100" w:type="dxa"/>
            </w:tcMar>
          </w:tcPr>
          <w:p w14:paraId="6EDB0C63" w14:textId="77777777" w:rsidR="00791291" w:rsidRPr="00C04993" w:rsidRDefault="000C22BE">
            <w:pPr>
              <w:widowControl w:val="0"/>
              <w:spacing w:line="240" w:lineRule="auto"/>
              <w:rPr>
                <w:b/>
              </w:rPr>
            </w:pPr>
            <w:r w:rsidRPr="00C04993">
              <w:rPr>
                <w:b/>
              </w:rPr>
              <w:t>DML:</w:t>
            </w:r>
          </w:p>
          <w:p w14:paraId="6477170B" w14:textId="77777777" w:rsidR="00791291" w:rsidRPr="00C04993" w:rsidRDefault="00791291">
            <w:pPr>
              <w:widowControl w:val="0"/>
              <w:spacing w:line="240" w:lineRule="auto"/>
            </w:pPr>
          </w:p>
          <w:p w14:paraId="47BBDC2F" w14:textId="77777777" w:rsidR="00791291" w:rsidRPr="00C04993" w:rsidRDefault="000C22BE">
            <w:pPr>
              <w:widowControl w:val="0"/>
              <w:spacing w:line="240" w:lineRule="auto"/>
            </w:pPr>
            <w:r w:rsidRPr="00C04993">
              <w:t xml:space="preserve">Insert </w:t>
            </w:r>
          </w:p>
          <w:p w14:paraId="0CFAD317" w14:textId="77777777" w:rsidR="00791291" w:rsidRPr="00C04993" w:rsidRDefault="00791291">
            <w:pPr>
              <w:widowControl w:val="0"/>
              <w:spacing w:line="240" w:lineRule="auto"/>
            </w:pPr>
          </w:p>
          <w:p w14:paraId="0D80CEEF" w14:textId="77777777" w:rsidR="00791291" w:rsidRPr="00C04993" w:rsidRDefault="000C22BE">
            <w:pPr>
              <w:widowControl w:val="0"/>
              <w:spacing w:line="240" w:lineRule="auto"/>
            </w:pPr>
            <w:r w:rsidRPr="00C04993">
              <w:t xml:space="preserve">Update </w:t>
            </w:r>
          </w:p>
          <w:p w14:paraId="218F556F" w14:textId="77777777" w:rsidR="00791291" w:rsidRPr="00C04993" w:rsidRDefault="00791291">
            <w:pPr>
              <w:widowControl w:val="0"/>
              <w:spacing w:line="240" w:lineRule="auto"/>
            </w:pPr>
          </w:p>
          <w:p w14:paraId="12CD360E" w14:textId="77777777" w:rsidR="00791291" w:rsidRPr="00C04993" w:rsidRDefault="000C22BE">
            <w:pPr>
              <w:widowControl w:val="0"/>
              <w:spacing w:line="240" w:lineRule="auto"/>
            </w:pPr>
            <w:r w:rsidRPr="00C04993">
              <w:t xml:space="preserve">Delete </w:t>
            </w:r>
          </w:p>
          <w:p w14:paraId="659F6970" w14:textId="77777777" w:rsidR="00791291" w:rsidRPr="00C04993" w:rsidRDefault="00791291">
            <w:pPr>
              <w:widowControl w:val="0"/>
              <w:spacing w:line="240" w:lineRule="auto"/>
            </w:pPr>
          </w:p>
          <w:p w14:paraId="2F9CC9ED" w14:textId="77777777" w:rsidR="00791291" w:rsidRPr="00C04993" w:rsidRDefault="000C22BE">
            <w:pPr>
              <w:widowControl w:val="0"/>
              <w:spacing w:line="240" w:lineRule="auto"/>
            </w:pPr>
            <w:r w:rsidRPr="00C04993">
              <w:t>Select</w:t>
            </w:r>
          </w:p>
        </w:tc>
      </w:tr>
      <w:tr w:rsidR="00791291" w:rsidRPr="00C04993" w14:paraId="5C4D9316" w14:textId="77777777">
        <w:tc>
          <w:tcPr>
            <w:tcW w:w="1485" w:type="dxa"/>
            <w:shd w:val="clear" w:color="auto" w:fill="auto"/>
            <w:tcMar>
              <w:top w:w="100" w:type="dxa"/>
              <w:left w:w="100" w:type="dxa"/>
              <w:bottom w:w="100" w:type="dxa"/>
              <w:right w:w="100" w:type="dxa"/>
            </w:tcMar>
          </w:tcPr>
          <w:p w14:paraId="40C21D5F" w14:textId="77777777" w:rsidR="00791291" w:rsidRPr="00C04993" w:rsidRDefault="000C22BE">
            <w:pPr>
              <w:widowControl w:val="0"/>
              <w:spacing w:line="240" w:lineRule="auto"/>
              <w:rPr>
                <w:b/>
              </w:rPr>
            </w:pPr>
            <w:r w:rsidRPr="00C04993">
              <w:rPr>
                <w:b/>
              </w:rPr>
              <w:t>7</w:t>
            </w:r>
          </w:p>
        </w:tc>
        <w:tc>
          <w:tcPr>
            <w:tcW w:w="3465" w:type="dxa"/>
            <w:shd w:val="clear" w:color="auto" w:fill="auto"/>
            <w:tcMar>
              <w:top w:w="100" w:type="dxa"/>
              <w:left w:w="100" w:type="dxa"/>
              <w:bottom w:w="100" w:type="dxa"/>
              <w:right w:w="100" w:type="dxa"/>
            </w:tcMar>
          </w:tcPr>
          <w:p w14:paraId="71ED9FB9" w14:textId="77777777" w:rsidR="00791291" w:rsidRPr="00C04993" w:rsidRDefault="000C22BE">
            <w:pPr>
              <w:widowControl w:val="0"/>
              <w:spacing w:line="240" w:lineRule="auto"/>
            </w:pPr>
            <w:r w:rsidRPr="00C04993">
              <w:rPr>
                <w:noProof/>
                <w:lang w:val="es-CO"/>
              </w:rPr>
              <w:drawing>
                <wp:inline distT="0" distB="0" distL="0" distR="0" wp14:anchorId="6D1E58A1" wp14:editId="403B11CC">
                  <wp:extent cx="1940249" cy="1284446"/>
                  <wp:effectExtent l="0" t="0" r="0" b="0"/>
                  <wp:docPr id="210" name="image64.jpg" descr="Blank checklist on the whiteboard"/>
                  <wp:cNvGraphicFramePr/>
                  <a:graphic xmlns:a="http://schemas.openxmlformats.org/drawingml/2006/main">
                    <a:graphicData uri="http://schemas.openxmlformats.org/drawingml/2006/picture">
                      <pic:pic xmlns:pic="http://schemas.openxmlformats.org/drawingml/2006/picture">
                        <pic:nvPicPr>
                          <pic:cNvPr id="0" name="image64.jpg" descr="Blank checklist on the whiteboard"/>
                          <pic:cNvPicPr preferRelativeResize="0"/>
                        </pic:nvPicPr>
                        <pic:blipFill>
                          <a:blip r:embed="rId17"/>
                          <a:srcRect/>
                          <a:stretch>
                            <a:fillRect/>
                          </a:stretch>
                        </pic:blipFill>
                        <pic:spPr>
                          <a:xfrm>
                            <a:off x="0" y="0"/>
                            <a:ext cx="1940249" cy="1284446"/>
                          </a:xfrm>
                          <a:prstGeom prst="rect">
                            <a:avLst/>
                          </a:prstGeom>
                          <a:ln/>
                        </pic:spPr>
                      </pic:pic>
                    </a:graphicData>
                  </a:graphic>
                </wp:inline>
              </w:drawing>
            </w:r>
          </w:p>
          <w:p w14:paraId="441570B8" w14:textId="77777777" w:rsidR="00791291" w:rsidRPr="00C04993" w:rsidRDefault="000C22BE">
            <w:pPr>
              <w:widowControl w:val="0"/>
              <w:spacing w:line="240" w:lineRule="auto"/>
            </w:pPr>
            <w:r w:rsidRPr="00C04993">
              <w:t>Imagen de referente:</w:t>
            </w:r>
          </w:p>
          <w:p w14:paraId="05922E12" w14:textId="77777777" w:rsidR="00791291" w:rsidRPr="00C04993" w:rsidRDefault="00000000">
            <w:pPr>
              <w:widowControl w:val="0"/>
              <w:spacing w:line="240" w:lineRule="auto"/>
            </w:pPr>
            <w:hyperlink r:id="rId20">
              <w:r w:rsidR="000C22BE" w:rsidRPr="00C04993">
                <w:rPr>
                  <w:u w:val="single"/>
                </w:rPr>
                <w:t>https://cutt.ly/rXOlnfm</w:t>
              </w:r>
            </w:hyperlink>
            <w:r w:rsidR="000C22BE" w:rsidRPr="00C04993">
              <w:t xml:space="preserve"> </w:t>
            </w:r>
          </w:p>
          <w:p w14:paraId="53FE193E" w14:textId="77777777" w:rsidR="00791291" w:rsidRPr="00C04993" w:rsidRDefault="000C22BE">
            <w:pPr>
              <w:widowControl w:val="0"/>
              <w:spacing w:line="240" w:lineRule="auto"/>
            </w:pPr>
            <w:r w:rsidRPr="00C04993">
              <w:t>228130_i7</w:t>
            </w:r>
          </w:p>
          <w:p w14:paraId="561B3BE9" w14:textId="77777777" w:rsidR="00791291" w:rsidRPr="00C04993" w:rsidRDefault="000C22BE">
            <w:pPr>
              <w:widowControl w:val="0"/>
              <w:spacing w:line="240" w:lineRule="auto"/>
            </w:pPr>
            <w:r w:rsidRPr="00C04993">
              <w:t>En el check debe ir apareciendo las tres palabras cuando se mencionan.</w:t>
            </w:r>
          </w:p>
        </w:tc>
        <w:tc>
          <w:tcPr>
            <w:tcW w:w="2160" w:type="dxa"/>
            <w:shd w:val="clear" w:color="auto" w:fill="auto"/>
            <w:tcMar>
              <w:top w:w="100" w:type="dxa"/>
              <w:left w:w="100" w:type="dxa"/>
              <w:bottom w:w="100" w:type="dxa"/>
              <w:right w:w="100" w:type="dxa"/>
            </w:tcMar>
          </w:tcPr>
          <w:p w14:paraId="6DD6320F" w14:textId="77777777" w:rsidR="00791291" w:rsidRPr="00C04993" w:rsidRDefault="000C22BE">
            <w:pPr>
              <w:widowControl w:val="0"/>
              <w:spacing w:line="240" w:lineRule="auto"/>
            </w:pPr>
            <w:r w:rsidRPr="00C04993">
              <w:t>N/A</w:t>
            </w:r>
          </w:p>
        </w:tc>
        <w:tc>
          <w:tcPr>
            <w:tcW w:w="4680" w:type="dxa"/>
            <w:shd w:val="clear" w:color="auto" w:fill="auto"/>
            <w:tcMar>
              <w:top w:w="100" w:type="dxa"/>
              <w:left w:w="100" w:type="dxa"/>
              <w:bottom w:w="100" w:type="dxa"/>
              <w:right w:w="100" w:type="dxa"/>
            </w:tcMar>
          </w:tcPr>
          <w:p w14:paraId="4D4B502D" w14:textId="6B101266" w:rsidR="00791291" w:rsidRPr="00C04993" w:rsidRDefault="008A10D9">
            <w:pPr>
              <w:widowControl w:val="0"/>
              <w:spacing w:line="240" w:lineRule="auto"/>
            </w:pPr>
            <w:r w:rsidRPr="00C04993">
              <w:t>A</w:t>
            </w:r>
            <w:r w:rsidR="000C22BE" w:rsidRPr="00C04993">
              <w:t>dicionalmente</w:t>
            </w:r>
            <w:r w:rsidR="00BE52FF" w:rsidRPr="00C04993">
              <w:t>,</w:t>
            </w:r>
            <w:r w:rsidR="000C22BE" w:rsidRPr="00C04993">
              <w:t xml:space="preserve"> se tiene el lenguaje </w:t>
            </w:r>
            <w:r w:rsidR="000C22BE" w:rsidRPr="00C04993">
              <w:rPr>
                <w:b/>
              </w:rPr>
              <w:t>DDL</w:t>
            </w:r>
            <w:r w:rsidR="000C22BE" w:rsidRPr="00C04993">
              <w:t xml:space="preserve"> conocido como el lenguaje de definición de datos </w:t>
            </w:r>
            <w:r w:rsidR="00E052A8" w:rsidRPr="002C6B47">
              <w:rPr>
                <w:highlight w:val="yellow"/>
              </w:rPr>
              <w:t>el cual permite definir las estructuras de almacenamiento de datos, así como procedimientos o funciones para consultarlos,</w:t>
            </w:r>
            <w:r w:rsidR="00E052A8">
              <w:t xml:space="preserve"> </w:t>
            </w:r>
            <w:r w:rsidR="000C22BE" w:rsidRPr="00C04993">
              <w:t xml:space="preserve">referido por cuatro estructuras: </w:t>
            </w:r>
            <w:r w:rsidR="000C22BE" w:rsidRPr="00C04993">
              <w:rPr>
                <w:b/>
                <w:i/>
              </w:rPr>
              <w:t>Create</w:t>
            </w:r>
            <w:r w:rsidR="000C22BE" w:rsidRPr="00C04993">
              <w:t xml:space="preserve"> </w:t>
            </w:r>
            <w:r w:rsidRPr="00C04993">
              <w:t xml:space="preserve">que </w:t>
            </w:r>
            <w:r w:rsidR="000C22BE" w:rsidRPr="00C04993">
              <w:t>realiza la creación tanto de bases de datos como de tablas</w:t>
            </w:r>
            <w:r w:rsidRPr="00C04993">
              <w:t>;</w:t>
            </w:r>
            <w:r w:rsidR="000C22BE" w:rsidRPr="00C04993">
              <w:t xml:space="preserve"> </w:t>
            </w:r>
            <w:r w:rsidR="000C22BE" w:rsidRPr="00C04993">
              <w:rPr>
                <w:b/>
                <w:i/>
              </w:rPr>
              <w:t>Show</w:t>
            </w:r>
            <w:r w:rsidRPr="00C04993">
              <w:rPr>
                <w:b/>
                <w:i/>
              </w:rPr>
              <w:t xml:space="preserve"> </w:t>
            </w:r>
            <w:r w:rsidRPr="00C04993">
              <w:rPr>
                <w:b/>
                <w:iCs/>
              </w:rPr>
              <w:t>que</w:t>
            </w:r>
            <w:r w:rsidR="000C22BE" w:rsidRPr="00C04993">
              <w:t xml:space="preserve"> muestra en consola o interfaz las bases de datos existentes, dentro de la base de datos muestra las tablas, </w:t>
            </w:r>
            <w:r w:rsidR="000C22BE" w:rsidRPr="00C04993">
              <w:rPr>
                <w:b/>
                <w:i/>
              </w:rPr>
              <w:t>Dr</w:t>
            </w:r>
            <w:r w:rsidR="000C22BE" w:rsidRPr="00C04993">
              <w:rPr>
                <w:b/>
              </w:rPr>
              <w:t>op</w:t>
            </w:r>
            <w:r w:rsidR="000C22BE" w:rsidRPr="00C04993">
              <w:t xml:space="preserve"> </w:t>
            </w:r>
            <w:r w:rsidR="00BE52FF" w:rsidRPr="00C04993">
              <w:t xml:space="preserve">que </w:t>
            </w:r>
            <w:r w:rsidR="000C22BE" w:rsidRPr="00C04993">
              <w:t xml:space="preserve">ejecuta el borrado de bases de datos o tablas y </w:t>
            </w:r>
            <w:r w:rsidR="000C22BE" w:rsidRPr="00C04993">
              <w:rPr>
                <w:b/>
                <w:i/>
              </w:rPr>
              <w:t>Alte</w:t>
            </w:r>
            <w:r w:rsidR="000C22BE" w:rsidRPr="00C04993">
              <w:rPr>
                <w:b/>
              </w:rPr>
              <w:t>r</w:t>
            </w:r>
            <w:r w:rsidR="000C22BE" w:rsidRPr="00C04993">
              <w:t xml:space="preserve"> </w:t>
            </w:r>
            <w:r w:rsidR="00BE52FF" w:rsidRPr="00C04993">
              <w:t xml:space="preserve">que </w:t>
            </w:r>
            <w:r w:rsidR="000C22BE" w:rsidRPr="00C04993">
              <w:t>define la modificación de tablas o índices.</w:t>
            </w:r>
          </w:p>
        </w:tc>
        <w:tc>
          <w:tcPr>
            <w:tcW w:w="3945" w:type="dxa"/>
            <w:shd w:val="clear" w:color="auto" w:fill="auto"/>
            <w:tcMar>
              <w:top w:w="100" w:type="dxa"/>
              <w:left w:w="100" w:type="dxa"/>
              <w:bottom w:w="100" w:type="dxa"/>
              <w:right w:w="100" w:type="dxa"/>
            </w:tcMar>
          </w:tcPr>
          <w:p w14:paraId="5D4FA962" w14:textId="77777777" w:rsidR="00791291" w:rsidRPr="00C04993" w:rsidRDefault="000C22BE">
            <w:pPr>
              <w:widowControl w:val="0"/>
              <w:spacing w:line="240" w:lineRule="auto"/>
              <w:rPr>
                <w:b/>
              </w:rPr>
            </w:pPr>
            <w:r w:rsidRPr="00C04993">
              <w:rPr>
                <w:b/>
              </w:rPr>
              <w:t xml:space="preserve">DDL </w:t>
            </w:r>
          </w:p>
          <w:p w14:paraId="5422090A" w14:textId="77777777" w:rsidR="00791291" w:rsidRPr="00C04993" w:rsidRDefault="00791291">
            <w:pPr>
              <w:widowControl w:val="0"/>
              <w:spacing w:line="240" w:lineRule="auto"/>
              <w:rPr>
                <w:b/>
              </w:rPr>
            </w:pPr>
          </w:p>
          <w:p w14:paraId="38C1A8D0" w14:textId="77777777" w:rsidR="00791291" w:rsidRPr="00C04993" w:rsidRDefault="000C22BE">
            <w:pPr>
              <w:widowControl w:val="0"/>
              <w:spacing w:line="240" w:lineRule="auto"/>
            </w:pPr>
            <w:r w:rsidRPr="00C04993">
              <w:t xml:space="preserve">Create </w:t>
            </w:r>
          </w:p>
          <w:p w14:paraId="787607C7" w14:textId="77777777" w:rsidR="00791291" w:rsidRPr="00C04993" w:rsidRDefault="00791291">
            <w:pPr>
              <w:widowControl w:val="0"/>
              <w:spacing w:line="240" w:lineRule="auto"/>
            </w:pPr>
          </w:p>
          <w:p w14:paraId="631563CA" w14:textId="77777777" w:rsidR="00791291" w:rsidRPr="00C04993" w:rsidRDefault="000C22BE">
            <w:pPr>
              <w:widowControl w:val="0"/>
              <w:spacing w:line="240" w:lineRule="auto"/>
            </w:pPr>
            <w:r w:rsidRPr="00C04993">
              <w:t xml:space="preserve">Show </w:t>
            </w:r>
          </w:p>
          <w:p w14:paraId="46A21805" w14:textId="77777777" w:rsidR="00791291" w:rsidRPr="00C04993" w:rsidRDefault="00791291">
            <w:pPr>
              <w:widowControl w:val="0"/>
              <w:spacing w:line="240" w:lineRule="auto"/>
            </w:pPr>
          </w:p>
          <w:p w14:paraId="53805746" w14:textId="77777777" w:rsidR="00791291" w:rsidRPr="00C04993" w:rsidRDefault="000C22BE">
            <w:pPr>
              <w:widowControl w:val="0"/>
              <w:spacing w:line="240" w:lineRule="auto"/>
            </w:pPr>
            <w:r w:rsidRPr="00C04993">
              <w:t xml:space="preserve">Drop </w:t>
            </w:r>
          </w:p>
          <w:p w14:paraId="7DA10200" w14:textId="77777777" w:rsidR="00791291" w:rsidRPr="00C04993" w:rsidRDefault="00791291">
            <w:pPr>
              <w:widowControl w:val="0"/>
              <w:spacing w:line="240" w:lineRule="auto"/>
            </w:pPr>
          </w:p>
          <w:p w14:paraId="24D6B795" w14:textId="77777777" w:rsidR="00791291" w:rsidRPr="00C04993" w:rsidRDefault="000C22BE">
            <w:pPr>
              <w:widowControl w:val="0"/>
              <w:spacing w:line="240" w:lineRule="auto"/>
            </w:pPr>
            <w:r w:rsidRPr="00C04993">
              <w:t>Alter</w:t>
            </w:r>
          </w:p>
        </w:tc>
      </w:tr>
    </w:tbl>
    <w:p w14:paraId="2710A988" w14:textId="3471887A" w:rsidR="00791291" w:rsidRPr="00C04993" w:rsidRDefault="00791291">
      <w:pPr>
        <w:spacing w:after="120" w:line="240" w:lineRule="auto"/>
      </w:pPr>
    </w:p>
    <w:tbl>
      <w:tblPr>
        <w:tblW w:w="15725" w:type="dxa"/>
        <w:tblCellMar>
          <w:top w:w="15" w:type="dxa"/>
          <w:left w:w="15" w:type="dxa"/>
          <w:bottom w:w="15" w:type="dxa"/>
          <w:right w:w="15" w:type="dxa"/>
        </w:tblCellMar>
        <w:tblLook w:val="04A0" w:firstRow="1" w:lastRow="0" w:firstColumn="1" w:lastColumn="0" w:noHBand="0" w:noVBand="1"/>
      </w:tblPr>
      <w:tblGrid>
        <w:gridCol w:w="2254"/>
        <w:gridCol w:w="13471"/>
      </w:tblGrid>
      <w:tr w:rsidR="00966DBC" w:rsidRPr="00C04993" w14:paraId="3B72F8E5" w14:textId="77777777" w:rsidTr="00966DB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ACA55" w14:textId="77777777" w:rsidR="00966DBC" w:rsidRPr="00C04993" w:rsidRDefault="00966DBC" w:rsidP="00966DBC">
            <w:pPr>
              <w:spacing w:line="240" w:lineRule="auto"/>
              <w:rPr>
                <w:rFonts w:ascii="Times New Roman" w:eastAsia="Times New Roman" w:hAnsi="Times New Roman" w:cs="Times New Roman"/>
                <w:sz w:val="24"/>
                <w:szCs w:val="24"/>
                <w:lang w:val="es-CO"/>
              </w:rPr>
            </w:pPr>
            <w:r w:rsidRPr="00C04993">
              <w:rPr>
                <w:rFonts w:eastAsia="Times New Roman"/>
                <w:b/>
                <w:bCs/>
                <w:lang w:val="es-CO"/>
              </w:rPr>
              <w:t>Nombre del archivo</w:t>
            </w:r>
          </w:p>
        </w:tc>
        <w:tc>
          <w:tcPr>
            <w:tcW w:w="134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0FAD2" w14:textId="77777777" w:rsidR="00966DBC" w:rsidRPr="00C04993" w:rsidRDefault="00966DBC" w:rsidP="00966DBC">
            <w:pPr>
              <w:spacing w:line="240" w:lineRule="auto"/>
              <w:rPr>
                <w:rFonts w:ascii="Times New Roman" w:eastAsia="Times New Roman" w:hAnsi="Times New Roman" w:cs="Times New Roman"/>
                <w:sz w:val="24"/>
                <w:szCs w:val="24"/>
                <w:lang w:val="es-CO"/>
              </w:rPr>
            </w:pPr>
            <w:r w:rsidRPr="00C04993">
              <w:rPr>
                <w:rFonts w:eastAsia="Times New Roman"/>
                <w:shd w:val="clear" w:color="auto" w:fill="FFFF00"/>
                <w:lang w:val="es-CO"/>
              </w:rPr>
              <w:t>228130_v1</w:t>
            </w:r>
          </w:p>
        </w:tc>
      </w:tr>
    </w:tbl>
    <w:p w14:paraId="028D6EE4" w14:textId="77777777" w:rsidR="00966DBC" w:rsidRPr="00C04993" w:rsidRDefault="00966DBC">
      <w:pPr>
        <w:spacing w:after="120" w:line="240" w:lineRule="auto"/>
      </w:pPr>
    </w:p>
    <w:p w14:paraId="45448785" w14:textId="77777777" w:rsidR="00791291" w:rsidRPr="00C04993" w:rsidRDefault="000C22BE">
      <w:pPr>
        <w:pStyle w:val="Ttulo1"/>
        <w:rPr>
          <w:b/>
          <w:bCs/>
          <w:sz w:val="22"/>
          <w:szCs w:val="22"/>
        </w:rPr>
      </w:pPr>
      <w:r w:rsidRPr="00C04993">
        <w:rPr>
          <w:b/>
          <w:bCs/>
          <w:sz w:val="22"/>
          <w:szCs w:val="22"/>
        </w:rPr>
        <w:t>D</w:t>
      </w:r>
      <w:r w:rsidR="00681005" w:rsidRPr="00C04993">
        <w:rPr>
          <w:b/>
          <w:bCs/>
          <w:sz w:val="22"/>
          <w:szCs w:val="22"/>
        </w:rPr>
        <w:t>esarrollo de contenidos</w:t>
      </w:r>
    </w:p>
    <w:p w14:paraId="710FCD3C" w14:textId="77777777" w:rsidR="00791291" w:rsidRPr="00C04993" w:rsidRDefault="000C22BE">
      <w:r w:rsidRPr="00C04993">
        <w:rPr>
          <w:b/>
        </w:rPr>
        <w:t>1. Servicios de BD</w:t>
      </w:r>
    </w:p>
    <w:tbl>
      <w:tblPr>
        <w:tblStyle w:val="afff4"/>
        <w:tblW w:w="156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90"/>
      </w:tblGrid>
      <w:tr w:rsidR="0040350B" w:rsidRPr="00C04993" w14:paraId="154331FF" w14:textId="77777777">
        <w:trPr>
          <w:trHeight w:val="444"/>
        </w:trPr>
        <w:tc>
          <w:tcPr>
            <w:tcW w:w="15690" w:type="dxa"/>
            <w:shd w:val="clear" w:color="auto" w:fill="8DB3E2"/>
          </w:tcPr>
          <w:p w14:paraId="0641616C" w14:textId="77777777" w:rsidR="00791291" w:rsidRPr="00C04993" w:rsidRDefault="000C22BE">
            <w:pPr>
              <w:pStyle w:val="Ttulo1"/>
              <w:jc w:val="center"/>
              <w:outlineLvl w:val="0"/>
              <w:rPr>
                <w:color w:val="auto"/>
                <w:sz w:val="22"/>
                <w:szCs w:val="22"/>
              </w:rPr>
            </w:pPr>
            <w:r w:rsidRPr="00C04993">
              <w:rPr>
                <w:color w:val="auto"/>
                <w:sz w:val="22"/>
                <w:szCs w:val="22"/>
              </w:rPr>
              <w:t>Cuadro de texto</w:t>
            </w:r>
          </w:p>
        </w:tc>
      </w:tr>
      <w:tr w:rsidR="00791291" w:rsidRPr="00C04993" w14:paraId="1CF5BDAC" w14:textId="77777777">
        <w:tc>
          <w:tcPr>
            <w:tcW w:w="15690" w:type="dxa"/>
            <w:shd w:val="clear" w:color="auto" w:fill="auto"/>
          </w:tcPr>
          <w:p w14:paraId="4DE1BB3C" w14:textId="77777777" w:rsidR="00791291" w:rsidRPr="00C04993" w:rsidRDefault="000C22BE">
            <w:pPr>
              <w:pBdr>
                <w:top w:val="nil"/>
                <w:left w:val="nil"/>
                <w:bottom w:val="nil"/>
                <w:right w:val="nil"/>
                <w:between w:val="nil"/>
              </w:pBdr>
              <w:spacing w:after="120"/>
              <w:rPr>
                <w:b/>
                <w:color w:val="auto"/>
              </w:rPr>
            </w:pPr>
            <w:r w:rsidRPr="00C04993">
              <w:rPr>
                <w:b/>
                <w:color w:val="auto"/>
              </w:rPr>
              <w:t xml:space="preserve"> </w:t>
            </w:r>
            <w:sdt>
              <w:sdtPr>
                <w:tag w:val="goog_rdk_0"/>
                <w:id w:val="54899408"/>
              </w:sdtPr>
              <w:sdtContent>
                <w:commentRangeStart w:id="4"/>
              </w:sdtContent>
            </w:sdt>
            <w:r w:rsidRPr="00C04993">
              <w:rPr>
                <w:noProof/>
                <w:lang w:val="es-CO"/>
              </w:rPr>
              <w:drawing>
                <wp:anchor distT="0" distB="0" distL="114300" distR="114300" simplePos="0" relativeHeight="251658240" behindDoc="0" locked="0" layoutInCell="1" hidden="0" allowOverlap="1" wp14:anchorId="35269BF2" wp14:editId="25396EC7">
                  <wp:simplePos x="0" y="0"/>
                  <wp:positionH relativeFrom="column">
                    <wp:posOffset>-6349</wp:posOffset>
                  </wp:positionH>
                  <wp:positionV relativeFrom="paragraph">
                    <wp:posOffset>217170</wp:posOffset>
                  </wp:positionV>
                  <wp:extent cx="1513205" cy="1513205"/>
                  <wp:effectExtent l="0" t="0" r="0" b="0"/>
                  <wp:wrapSquare wrapText="bothSides" distT="0" distB="0" distL="114300" distR="114300"/>
                  <wp:docPr id="194" name="image23.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3.png" descr="Interfaz de usuario gráfica&#10;&#10;Descripción generada automáticamente"/>
                          <pic:cNvPicPr preferRelativeResize="0"/>
                        </pic:nvPicPr>
                        <pic:blipFill>
                          <a:blip r:embed="rId21"/>
                          <a:srcRect/>
                          <a:stretch>
                            <a:fillRect/>
                          </a:stretch>
                        </pic:blipFill>
                        <pic:spPr>
                          <a:xfrm>
                            <a:off x="0" y="0"/>
                            <a:ext cx="1513205" cy="1513205"/>
                          </a:xfrm>
                          <a:prstGeom prst="rect">
                            <a:avLst/>
                          </a:prstGeom>
                          <a:ln/>
                        </pic:spPr>
                      </pic:pic>
                    </a:graphicData>
                  </a:graphic>
                </wp:anchor>
              </w:drawing>
            </w:r>
          </w:p>
          <w:commentRangeEnd w:id="4"/>
          <w:p w14:paraId="67D8BE18" w14:textId="77777777" w:rsidR="00791291" w:rsidRPr="00C04993" w:rsidRDefault="000C22BE">
            <w:pPr>
              <w:spacing w:after="120"/>
              <w:rPr>
                <w:color w:val="auto"/>
              </w:rPr>
            </w:pPr>
            <w:r w:rsidRPr="00C04993">
              <w:rPr>
                <w:color w:val="auto"/>
              </w:rPr>
              <w:commentReference w:id="4"/>
            </w:r>
            <w:r w:rsidRPr="00C04993">
              <w:rPr>
                <w:color w:val="auto"/>
              </w:rPr>
              <w:t>Las bases de datos son un sistema de información importante para las organizaciones, ya que provee el almacenamiento de registros organizados de manera digital</w:t>
            </w:r>
            <w:r w:rsidR="007F3E0C" w:rsidRPr="00C04993">
              <w:rPr>
                <w:color w:val="auto"/>
              </w:rPr>
              <w:t xml:space="preserve">; </w:t>
            </w:r>
            <w:r w:rsidRPr="00C04993">
              <w:rPr>
                <w:color w:val="auto"/>
              </w:rPr>
              <w:t xml:space="preserve">desde las grandes aplicaciones multiusuario hasta los teléfonos móviles y agendas electrónicas utilizan bases de datos como un elemento fundamental en el desarrollo comercial; es decir, con los datos se pueden realizar ventas, compras o suministrar información de un lugar. </w:t>
            </w:r>
          </w:p>
          <w:p w14:paraId="01017BA2" w14:textId="0B189CB1" w:rsidR="00EC3172" w:rsidRPr="00C04993" w:rsidRDefault="000C22BE">
            <w:pPr>
              <w:spacing w:after="120"/>
              <w:rPr>
                <w:color w:val="auto"/>
              </w:rPr>
            </w:pPr>
            <w:r w:rsidRPr="00C04993">
              <w:rPr>
                <w:color w:val="auto"/>
              </w:rPr>
              <w:t>Los servicios que provee</w:t>
            </w:r>
            <w:r w:rsidR="00BE52FF" w:rsidRPr="00C04993">
              <w:rPr>
                <w:color w:val="auto"/>
              </w:rPr>
              <w:t>n</w:t>
            </w:r>
            <w:r w:rsidRPr="00C04993">
              <w:rPr>
                <w:color w:val="auto"/>
              </w:rPr>
              <w:t xml:space="preserve"> las bases de datos a las empresas está</w:t>
            </w:r>
            <w:r w:rsidR="00EC3172" w:rsidRPr="00C04993">
              <w:rPr>
                <w:color w:val="auto"/>
              </w:rPr>
              <w:t>n</w:t>
            </w:r>
            <w:r w:rsidRPr="00C04993">
              <w:rPr>
                <w:color w:val="auto"/>
              </w:rPr>
              <w:t xml:space="preserve"> </w:t>
            </w:r>
            <w:r w:rsidR="00EC3172" w:rsidRPr="00C04993">
              <w:rPr>
                <w:color w:val="auto"/>
              </w:rPr>
              <w:t xml:space="preserve">dados </w:t>
            </w:r>
            <w:r w:rsidRPr="00C04993">
              <w:rPr>
                <w:color w:val="auto"/>
              </w:rPr>
              <w:t>por el funcionamiento de los Sistemas Gestores de Bases de datos (SGBD), siendo las herramienta</w:t>
            </w:r>
            <w:r w:rsidR="0008403B" w:rsidRPr="00C04993">
              <w:rPr>
                <w:color w:val="auto"/>
              </w:rPr>
              <w:t>s</w:t>
            </w:r>
            <w:r w:rsidRPr="00C04993">
              <w:rPr>
                <w:color w:val="auto"/>
              </w:rPr>
              <w:t xml:space="preserve"> que permiten el almacenamiento de registros o datos de manera organizada</w:t>
            </w:r>
            <w:r w:rsidR="00681005" w:rsidRPr="00C04993">
              <w:rPr>
                <w:color w:val="auto"/>
              </w:rPr>
              <w:t>,</w:t>
            </w:r>
            <w:r w:rsidRPr="00C04993">
              <w:rPr>
                <w:color w:val="auto"/>
              </w:rPr>
              <w:t xml:space="preserve"> de tal manera que se puede</w:t>
            </w:r>
            <w:r w:rsidR="00681005" w:rsidRPr="00C04993">
              <w:rPr>
                <w:color w:val="auto"/>
              </w:rPr>
              <w:t>n</w:t>
            </w:r>
            <w:r w:rsidRPr="00C04993">
              <w:rPr>
                <w:color w:val="auto"/>
              </w:rPr>
              <w:t xml:space="preserve"> hacer consultas en menor tiempo, </w:t>
            </w:r>
            <w:r w:rsidR="00BE52FF" w:rsidRPr="00C04993">
              <w:rPr>
                <w:color w:val="auto"/>
              </w:rPr>
              <w:t xml:space="preserve">y </w:t>
            </w:r>
            <w:r w:rsidRPr="00C04993">
              <w:rPr>
                <w:color w:val="auto"/>
              </w:rPr>
              <w:t>adicionalmente</w:t>
            </w:r>
            <w:r w:rsidR="00681005" w:rsidRPr="00C04993">
              <w:rPr>
                <w:color w:val="auto"/>
              </w:rPr>
              <w:t>,</w:t>
            </w:r>
            <w:r w:rsidRPr="00C04993">
              <w:rPr>
                <w:color w:val="auto"/>
              </w:rPr>
              <w:t xml:space="preserve"> permite compartir datos a los usuarios que los necesita</w:t>
            </w:r>
            <w:r w:rsidR="00681005" w:rsidRPr="00C04993">
              <w:rPr>
                <w:color w:val="auto"/>
              </w:rPr>
              <w:t>n</w:t>
            </w:r>
            <w:r w:rsidRPr="00C04993">
              <w:rPr>
                <w:color w:val="auto"/>
              </w:rPr>
              <w:t xml:space="preserve"> para realizar acciones, ellas </w:t>
            </w:r>
            <w:r w:rsidR="00681005" w:rsidRPr="00C04993">
              <w:rPr>
                <w:color w:val="auto"/>
              </w:rPr>
              <w:t xml:space="preserve">pueden </w:t>
            </w:r>
            <w:r w:rsidRPr="00C04993">
              <w:rPr>
                <w:color w:val="auto"/>
              </w:rPr>
              <w:t>ser de tipo comercial, de consulta o análisis de información</w:t>
            </w:r>
            <w:r w:rsidR="00681005" w:rsidRPr="00C04993">
              <w:rPr>
                <w:color w:val="auto"/>
              </w:rPr>
              <w:t>,</w:t>
            </w:r>
            <w:r w:rsidRPr="00C04993">
              <w:rPr>
                <w:color w:val="auto"/>
              </w:rPr>
              <w:t xml:space="preserve"> facilitando el mejoramiento y la </w:t>
            </w:r>
            <w:r w:rsidR="0008403B" w:rsidRPr="00C04993">
              <w:rPr>
                <w:color w:val="auto"/>
              </w:rPr>
              <w:t>organización. Por</w:t>
            </w:r>
            <w:r w:rsidRPr="00C04993">
              <w:rPr>
                <w:color w:val="auto"/>
              </w:rPr>
              <w:t xml:space="preserve"> otra parte</w:t>
            </w:r>
            <w:r w:rsidR="0008403B" w:rsidRPr="00C04993">
              <w:rPr>
                <w:color w:val="auto"/>
              </w:rPr>
              <w:t>,</w:t>
            </w:r>
            <w:r w:rsidRPr="00C04993">
              <w:rPr>
                <w:color w:val="auto"/>
              </w:rPr>
              <w:t xml:space="preserve"> </w:t>
            </w:r>
            <w:r w:rsidR="007F3E0C" w:rsidRPr="00C04993">
              <w:rPr>
                <w:color w:val="auto"/>
              </w:rPr>
              <w:t>los</w:t>
            </w:r>
            <w:ins w:id="5" w:author="USER" w:date="2022-09-07T18:25:00Z">
              <w:r w:rsidR="0072247C" w:rsidRPr="00C04993">
                <w:rPr>
                  <w:color w:val="auto"/>
                </w:rPr>
                <w:t xml:space="preserve"> </w:t>
              </w:r>
            </w:ins>
            <w:r w:rsidRPr="00C04993">
              <w:rPr>
                <w:color w:val="auto"/>
              </w:rPr>
              <w:t>SGBD permite</w:t>
            </w:r>
            <w:r w:rsidR="00681005" w:rsidRPr="00C04993">
              <w:rPr>
                <w:color w:val="auto"/>
              </w:rPr>
              <w:t>n</w:t>
            </w:r>
            <w:r w:rsidRPr="00C04993">
              <w:rPr>
                <w:color w:val="auto"/>
              </w:rPr>
              <w:t xml:space="preserve"> la edición de registros en cuan</w:t>
            </w:r>
            <w:r w:rsidR="0008403B" w:rsidRPr="00C04993">
              <w:rPr>
                <w:color w:val="auto"/>
              </w:rPr>
              <w:t>t</w:t>
            </w:r>
            <w:r w:rsidRPr="00C04993">
              <w:rPr>
                <w:color w:val="auto"/>
              </w:rPr>
              <w:t xml:space="preserve">o a su actualización, la eliminación </w:t>
            </w:r>
            <w:r w:rsidR="00855AC6" w:rsidRPr="00C04993">
              <w:rPr>
                <w:color w:val="auto"/>
              </w:rPr>
              <w:t xml:space="preserve">de </w:t>
            </w:r>
            <w:r w:rsidRPr="00C04993">
              <w:rPr>
                <w:color w:val="auto"/>
              </w:rPr>
              <w:t>aquello que ya no sirve como una estructura fundamental dentro de la BD y la agregación o registro de información llamado comúnmente como la alimentación de la BD</w:t>
            </w:r>
            <w:r w:rsidR="00966DBC" w:rsidRPr="00C04993">
              <w:rPr>
                <w:color w:val="auto"/>
              </w:rPr>
              <w:t>.</w:t>
            </w:r>
          </w:p>
          <w:p w14:paraId="30F0B252" w14:textId="77777777" w:rsidR="00791291" w:rsidRPr="00C04993" w:rsidRDefault="00855AC6">
            <w:pPr>
              <w:spacing w:after="120"/>
              <w:rPr>
                <w:color w:val="auto"/>
              </w:rPr>
            </w:pPr>
            <w:r w:rsidRPr="00C04993">
              <w:rPr>
                <w:color w:val="auto"/>
              </w:rPr>
              <w:t>L</w:t>
            </w:r>
            <w:r w:rsidR="000C22BE" w:rsidRPr="00C04993">
              <w:rPr>
                <w:color w:val="auto"/>
              </w:rPr>
              <w:t>os servicios permiten que una BD sea de alta calidad</w:t>
            </w:r>
            <w:r w:rsidR="00EC3172" w:rsidRPr="00C04993">
              <w:rPr>
                <w:color w:val="auto"/>
              </w:rPr>
              <w:t>,</w:t>
            </w:r>
            <w:r w:rsidR="000C22BE" w:rsidRPr="00C04993">
              <w:rPr>
                <w:color w:val="auto"/>
              </w:rPr>
              <w:t xml:space="preserve"> con información actualizada</w:t>
            </w:r>
            <w:r w:rsidRPr="00C04993">
              <w:rPr>
                <w:color w:val="auto"/>
              </w:rPr>
              <w:t>,</w:t>
            </w:r>
            <w:r w:rsidR="000C22BE" w:rsidRPr="00C04993">
              <w:rPr>
                <w:color w:val="auto"/>
              </w:rPr>
              <w:t xml:space="preserve"> capaz de ofrecer datos que permitan el análisis y </w:t>
            </w:r>
            <w:r w:rsidR="00681005" w:rsidRPr="00C04993">
              <w:rPr>
                <w:color w:val="auto"/>
              </w:rPr>
              <w:t xml:space="preserve">el </w:t>
            </w:r>
            <w:r w:rsidR="000C22BE" w:rsidRPr="00C04993">
              <w:rPr>
                <w:color w:val="auto"/>
              </w:rPr>
              <w:t>comercio entre los usuarios.</w:t>
            </w:r>
          </w:p>
        </w:tc>
      </w:tr>
    </w:tbl>
    <w:p w14:paraId="1A7A3236" w14:textId="77777777" w:rsidR="00791291" w:rsidRPr="00C04993" w:rsidRDefault="00791291">
      <w:pPr>
        <w:spacing w:after="120" w:line="240" w:lineRule="auto"/>
        <w:rPr>
          <w:b/>
        </w:rPr>
      </w:pPr>
    </w:p>
    <w:p w14:paraId="5CE4FEB8" w14:textId="77777777" w:rsidR="00791291" w:rsidRPr="00C04993" w:rsidRDefault="000C22BE">
      <w:pPr>
        <w:pBdr>
          <w:top w:val="nil"/>
          <w:left w:val="nil"/>
          <w:bottom w:val="nil"/>
          <w:right w:val="nil"/>
          <w:between w:val="nil"/>
        </w:pBdr>
        <w:spacing w:after="120"/>
        <w:rPr>
          <w:b/>
        </w:rPr>
      </w:pPr>
      <w:r w:rsidRPr="00C04993">
        <w:rPr>
          <w:b/>
        </w:rPr>
        <w:t>1.1 Protocolos para la gestión de concurrencia</w:t>
      </w:r>
    </w:p>
    <w:tbl>
      <w:tblPr>
        <w:tblStyle w:val="afff5"/>
        <w:tblW w:w="156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90"/>
      </w:tblGrid>
      <w:tr w:rsidR="0040350B" w:rsidRPr="00C04993" w14:paraId="7DCBDBB4" w14:textId="77777777">
        <w:trPr>
          <w:trHeight w:val="444"/>
        </w:trPr>
        <w:tc>
          <w:tcPr>
            <w:tcW w:w="15690" w:type="dxa"/>
            <w:shd w:val="clear" w:color="auto" w:fill="auto"/>
          </w:tcPr>
          <w:p w14:paraId="580CCAC5" w14:textId="77777777" w:rsidR="00791291" w:rsidRPr="00C04993" w:rsidRDefault="000C22BE">
            <w:pPr>
              <w:pStyle w:val="Ttulo1"/>
              <w:pBdr>
                <w:top w:val="nil"/>
                <w:left w:val="nil"/>
                <w:bottom w:val="nil"/>
                <w:right w:val="nil"/>
                <w:between w:val="nil"/>
              </w:pBdr>
              <w:jc w:val="center"/>
              <w:outlineLvl w:val="0"/>
              <w:rPr>
                <w:color w:val="auto"/>
                <w:sz w:val="22"/>
                <w:szCs w:val="22"/>
                <w:shd w:val="clear" w:color="auto" w:fill="8DB3E2"/>
              </w:rPr>
            </w:pPr>
            <w:r w:rsidRPr="00C04993">
              <w:rPr>
                <w:color w:val="auto"/>
                <w:sz w:val="22"/>
                <w:szCs w:val="22"/>
                <w:shd w:val="clear" w:color="auto" w:fill="8DB3E2"/>
              </w:rPr>
              <w:t>Cuadro de texto</w:t>
            </w:r>
          </w:p>
        </w:tc>
      </w:tr>
      <w:tr w:rsidR="00791291" w:rsidRPr="00C04993" w14:paraId="711C9D61" w14:textId="77777777">
        <w:tc>
          <w:tcPr>
            <w:tcW w:w="15690" w:type="dxa"/>
            <w:shd w:val="clear" w:color="auto" w:fill="auto"/>
          </w:tcPr>
          <w:p w14:paraId="10B87710" w14:textId="77777777" w:rsidR="00791291" w:rsidRPr="00C04993" w:rsidRDefault="00000000">
            <w:pPr>
              <w:spacing w:after="120"/>
              <w:rPr>
                <w:color w:val="auto"/>
              </w:rPr>
            </w:pPr>
            <w:sdt>
              <w:sdtPr>
                <w:tag w:val="goog_rdk_1"/>
                <w:id w:val="77567524"/>
              </w:sdtPr>
              <w:sdtContent>
                <w:commentRangeStart w:id="6"/>
              </w:sdtContent>
            </w:sdt>
            <w:commentRangeEnd w:id="6"/>
            <w:r w:rsidR="000C22BE" w:rsidRPr="00C04993">
              <w:rPr>
                <w:color w:val="auto"/>
              </w:rPr>
              <w:commentReference w:id="6"/>
            </w:r>
            <w:r w:rsidR="000C22BE" w:rsidRPr="00C04993">
              <w:rPr>
                <w:color w:val="auto"/>
              </w:rPr>
              <w:t>La cantidad de transacciones de registros por minutos son muy altas, de ahí la importancia de la administración de concurrencia</w:t>
            </w:r>
            <w:ins w:id="7" w:author="USER" w:date="2022-09-07T18:25:00Z">
              <w:r w:rsidR="0072247C" w:rsidRPr="00C04993">
                <w:rPr>
                  <w:color w:val="auto"/>
                </w:rPr>
                <w:t>,</w:t>
              </w:r>
            </w:ins>
            <w:r w:rsidR="000C22BE" w:rsidRPr="00C04993">
              <w:rPr>
                <w:color w:val="auto"/>
              </w:rPr>
              <w:t xml:space="preserve"> permitiendo la coherencia, integridad y durabilidad de los datos que son procesados por los SGDB por esto es una tarea vital. La elección de una técnica de manejo de concurrencia que permita la serialización de las transacciones y la coherencia de las operaciones realizadas sobre dichos datos, debe ejecutarse de acuerdo a la naturaleza del problema que se esté tratando de resolver. (Arduino, &amp; Alfonzo, 2018)</w:t>
            </w:r>
            <w:r w:rsidR="000C22BE" w:rsidRPr="00C04993">
              <w:rPr>
                <w:noProof/>
                <w:lang w:val="es-CO"/>
              </w:rPr>
              <w:drawing>
                <wp:anchor distT="0" distB="0" distL="114300" distR="114300" simplePos="0" relativeHeight="251659264" behindDoc="0" locked="0" layoutInCell="1" hidden="0" allowOverlap="1" wp14:anchorId="275B964C" wp14:editId="7FA19874">
                  <wp:simplePos x="0" y="0"/>
                  <wp:positionH relativeFrom="column">
                    <wp:posOffset>7969250</wp:posOffset>
                  </wp:positionH>
                  <wp:positionV relativeFrom="paragraph">
                    <wp:posOffset>132080</wp:posOffset>
                  </wp:positionV>
                  <wp:extent cx="1762125" cy="1300448"/>
                  <wp:effectExtent l="0" t="0" r="0" b="0"/>
                  <wp:wrapSquare wrapText="bothSides" distT="0" distB="0" distL="114300" distR="114300"/>
                  <wp:docPr id="183" name="image6.jpg" descr="Programming code abstract technology background of software developer and  Computer script"/>
                  <wp:cNvGraphicFramePr/>
                  <a:graphic xmlns:a="http://schemas.openxmlformats.org/drawingml/2006/main">
                    <a:graphicData uri="http://schemas.openxmlformats.org/drawingml/2006/picture">
                      <pic:pic xmlns:pic="http://schemas.openxmlformats.org/drawingml/2006/picture">
                        <pic:nvPicPr>
                          <pic:cNvPr id="0" name="image6.jpg" descr="Programming code abstract technology background of software developer and  Computer script"/>
                          <pic:cNvPicPr preferRelativeResize="0"/>
                        </pic:nvPicPr>
                        <pic:blipFill>
                          <a:blip r:embed="rId25"/>
                          <a:srcRect/>
                          <a:stretch>
                            <a:fillRect/>
                          </a:stretch>
                        </pic:blipFill>
                        <pic:spPr>
                          <a:xfrm>
                            <a:off x="0" y="0"/>
                            <a:ext cx="1762125" cy="1300448"/>
                          </a:xfrm>
                          <a:prstGeom prst="rect">
                            <a:avLst/>
                          </a:prstGeom>
                          <a:ln/>
                        </pic:spPr>
                      </pic:pic>
                    </a:graphicData>
                  </a:graphic>
                </wp:anchor>
              </w:drawing>
            </w:r>
          </w:p>
          <w:p w14:paraId="0FBC5F3B" w14:textId="77777777" w:rsidR="00791291" w:rsidRPr="00C04993" w:rsidRDefault="000C22BE">
            <w:pPr>
              <w:spacing w:after="120"/>
              <w:rPr>
                <w:color w:val="auto"/>
              </w:rPr>
            </w:pPr>
            <w:r w:rsidRPr="00C04993">
              <w:rPr>
                <w:color w:val="auto"/>
              </w:rPr>
              <w:t>Las técnicas o métodos para administrar la cantidad de transacciones de información sobre dichos datos deben ejecutarse de acuerdo a la naturaleza del problema que se está tratando de resolver, para el caso</w:t>
            </w:r>
            <w:r w:rsidR="00EA5CAC" w:rsidRPr="00C04993">
              <w:rPr>
                <w:color w:val="auto"/>
              </w:rPr>
              <w:t>,</w:t>
            </w:r>
            <w:r w:rsidRPr="00C04993">
              <w:rPr>
                <w:color w:val="auto"/>
              </w:rPr>
              <w:t xml:space="preserve"> veremos un modelo de gestión de compras y ventas, demostrando que con la aplicación de técnicas mencionadas de acuerdo con acciones que no registran un bloqueo o que el bloque resultaría costoso para la operatividad de la organización en el rendimiento del sistema; es decir, en tiempo y recurso busca como objetivo primordial mantener la integridad y coherencia de los datos.</w:t>
            </w:r>
          </w:p>
          <w:p w14:paraId="489E19AC" w14:textId="77777777" w:rsidR="00791291" w:rsidRPr="00C04993" w:rsidRDefault="00791291">
            <w:pPr>
              <w:spacing w:after="120"/>
              <w:rPr>
                <w:color w:val="auto"/>
              </w:rPr>
            </w:pPr>
          </w:p>
          <w:p w14:paraId="744BC102" w14:textId="77777777" w:rsidR="00791291" w:rsidRPr="00C04993" w:rsidRDefault="000C22BE">
            <w:pPr>
              <w:spacing w:after="120"/>
              <w:rPr>
                <w:b/>
                <w:color w:val="auto"/>
              </w:rPr>
            </w:pPr>
            <w:r w:rsidRPr="00C04993">
              <w:rPr>
                <w:b/>
                <w:color w:val="auto"/>
              </w:rPr>
              <w:t xml:space="preserve">Control de </w:t>
            </w:r>
            <w:r w:rsidR="00EA5CAC" w:rsidRPr="00C04993">
              <w:rPr>
                <w:b/>
                <w:color w:val="auto"/>
              </w:rPr>
              <w:t>concurrencia</w:t>
            </w:r>
          </w:p>
          <w:p w14:paraId="604AB111" w14:textId="77777777" w:rsidR="00EA0AC4" w:rsidRPr="00C04993" w:rsidRDefault="00EA0AC4" w:rsidP="00EA0AC4">
            <w:pPr>
              <w:rPr>
                <w:color w:val="auto"/>
              </w:rPr>
            </w:pPr>
          </w:p>
          <w:p w14:paraId="24F9B923" w14:textId="0A7F8B12" w:rsidR="00791291" w:rsidRPr="00C04993" w:rsidRDefault="00EA0AC4" w:rsidP="00EA0AC4">
            <w:pPr>
              <w:rPr>
                <w:color w:val="auto"/>
              </w:rPr>
            </w:pPr>
            <w:r w:rsidRPr="00C04993">
              <w:rPr>
                <w:color w:val="auto"/>
              </w:rPr>
              <w:t>Al hablar de control de concurrencia en las aplicaciones, primordialmente sobre el inicio y el fin de las transacciones de datos que se pueden ejecutar al mismo tiempo se evitan bloqueos que se pudieran dar durante su ejecución. El acceso compartido de los datos que realizan estas transacciones simultaneas puede dar como resultado información inconsistente, generando incoherencias en estos datos o simplemente causando la pérdida de los mismos, siendo en parte aleatorio el resultado que se puede dar en el proceso de las lecturas y escrituras simultáneas. Esta situación ha llevado a diseñar e implementar diferentes estrategias de control de concurrencia de datos, que se encargan de evitar los problemas descritos, de modo que estos procesos de control se hacen transparentes para los desarrolladores de las aplicaciones en el momento de escribir su código.</w:t>
            </w:r>
          </w:p>
          <w:p w14:paraId="5A06F9FE" w14:textId="77777777" w:rsidR="00EA0AC4" w:rsidRPr="00C04993" w:rsidRDefault="00EA0AC4" w:rsidP="00EA0AC4">
            <w:pPr>
              <w:rPr>
                <w:color w:val="auto"/>
              </w:rPr>
            </w:pPr>
          </w:p>
          <w:p w14:paraId="1B403D99" w14:textId="77777777" w:rsidR="00791291" w:rsidRPr="00C04993" w:rsidRDefault="000C22BE">
            <w:pPr>
              <w:spacing w:after="120"/>
              <w:rPr>
                <w:color w:val="auto"/>
              </w:rPr>
            </w:pPr>
            <w:r w:rsidRPr="00C04993">
              <w:rPr>
                <w:color w:val="auto"/>
              </w:rPr>
              <w:t>Veamos este ejemplo de una compra si tenemos una estructura de tablas relacional que incluye la siguiente forma:</w:t>
            </w:r>
          </w:p>
          <w:p w14:paraId="0A87CDCF" w14:textId="77777777" w:rsidR="00791291" w:rsidRPr="00C04993" w:rsidRDefault="000C22BE">
            <w:pPr>
              <w:spacing w:after="120"/>
              <w:rPr>
                <w:b/>
                <w:color w:val="auto"/>
              </w:rPr>
            </w:pPr>
            <w:r w:rsidRPr="00C04993">
              <w:rPr>
                <w:b/>
                <w:color w:val="auto"/>
              </w:rPr>
              <w:t>Tabla 1</w:t>
            </w:r>
          </w:p>
          <w:p w14:paraId="16EF2CA8" w14:textId="77777777" w:rsidR="00791291" w:rsidRPr="00C04993" w:rsidRDefault="000C22BE">
            <w:pPr>
              <w:spacing w:after="120"/>
              <w:rPr>
                <w:bCs/>
                <w:i/>
                <w:iCs/>
                <w:color w:val="auto"/>
              </w:rPr>
            </w:pPr>
            <w:r w:rsidRPr="00C04993">
              <w:rPr>
                <w:bCs/>
                <w:i/>
                <w:iCs/>
                <w:color w:val="auto"/>
              </w:rPr>
              <w:t>Ejemplo de compra bases de datos relacionales</w:t>
            </w:r>
          </w:p>
          <w:tbl>
            <w:tblPr>
              <w:tblStyle w:val="afff6"/>
              <w:tblW w:w="6658" w:type="dxa"/>
              <w:tblInd w:w="0" w:type="dxa"/>
              <w:tblBorders>
                <w:top w:val="single" w:sz="4" w:space="0" w:color="4BACC6"/>
                <w:left w:val="single" w:sz="4" w:space="0" w:color="FFFFFF"/>
                <w:bottom w:val="single" w:sz="4" w:space="0" w:color="4BACC6"/>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405"/>
              <w:gridCol w:w="4253"/>
            </w:tblGrid>
            <w:tr w:rsidR="0040350B" w:rsidRPr="00C04993" w14:paraId="58465E8B" w14:textId="77777777" w:rsidTr="007912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090F42F" w14:textId="77777777" w:rsidR="00791291" w:rsidRPr="00C04993" w:rsidRDefault="000C22BE">
                  <w:pPr>
                    <w:spacing w:after="120"/>
                    <w:jc w:val="center"/>
                    <w:rPr>
                      <w:color w:val="auto"/>
                    </w:rPr>
                  </w:pPr>
                  <w:r w:rsidRPr="00C04993">
                    <w:rPr>
                      <w:color w:val="auto"/>
                    </w:rPr>
                    <w:t>Tabla</w:t>
                  </w:r>
                </w:p>
              </w:tc>
              <w:tc>
                <w:tcPr>
                  <w:tcW w:w="4253" w:type="dxa"/>
                </w:tcPr>
                <w:p w14:paraId="03F49009" w14:textId="77777777" w:rsidR="00791291" w:rsidRPr="00C04993" w:rsidRDefault="000C22BE">
                  <w:pPr>
                    <w:spacing w:after="120"/>
                    <w:jc w:val="center"/>
                    <w:cnfStyle w:val="100000000000" w:firstRow="1" w:lastRow="0" w:firstColumn="0" w:lastColumn="0" w:oddVBand="0" w:evenVBand="0" w:oddHBand="0" w:evenHBand="0" w:firstRowFirstColumn="0" w:firstRowLastColumn="0" w:lastRowFirstColumn="0" w:lastRowLastColumn="0"/>
                    <w:rPr>
                      <w:color w:val="auto"/>
                    </w:rPr>
                  </w:pPr>
                  <w:r w:rsidRPr="00C04993">
                    <w:rPr>
                      <w:color w:val="auto"/>
                    </w:rPr>
                    <w:t>Atributos</w:t>
                  </w:r>
                </w:p>
              </w:tc>
            </w:tr>
            <w:tr w:rsidR="0040350B" w:rsidRPr="00C04993" w14:paraId="3C96C833" w14:textId="77777777" w:rsidTr="00791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EA5D9F5" w14:textId="77777777" w:rsidR="00791291" w:rsidRPr="00C04993" w:rsidRDefault="000C22BE">
                  <w:pPr>
                    <w:spacing w:after="120"/>
                    <w:rPr>
                      <w:color w:val="auto"/>
                    </w:rPr>
                  </w:pPr>
                  <w:r w:rsidRPr="00C04993">
                    <w:rPr>
                      <w:i/>
                      <w:color w:val="auto"/>
                    </w:rPr>
                    <w:t>PEDIDO</w:t>
                  </w:r>
                </w:p>
              </w:tc>
              <w:tc>
                <w:tcPr>
                  <w:tcW w:w="4253" w:type="dxa"/>
                </w:tcPr>
                <w:p w14:paraId="5BA74F37" w14:textId="77777777" w:rsidR="00791291" w:rsidRPr="00C04993" w:rsidRDefault="000C22BE">
                  <w:pPr>
                    <w:spacing w:after="120"/>
                    <w:cnfStyle w:val="000000100000" w:firstRow="0" w:lastRow="0" w:firstColumn="0" w:lastColumn="0" w:oddVBand="0" w:evenVBand="0" w:oddHBand="1" w:evenHBand="0" w:firstRowFirstColumn="0" w:firstRowLastColumn="0" w:lastRowFirstColumn="0" w:lastRowLastColumn="0"/>
                    <w:rPr>
                      <w:color w:val="auto"/>
                    </w:rPr>
                  </w:pPr>
                  <w:r w:rsidRPr="00C04993">
                    <w:rPr>
                      <w:i/>
                      <w:color w:val="auto"/>
                    </w:rPr>
                    <w:t>id, num-cliente, id-produc, cantidad, valor</w:t>
                  </w:r>
                </w:p>
              </w:tc>
            </w:tr>
            <w:tr w:rsidR="0040350B" w:rsidRPr="00C04993" w14:paraId="633A4AC1" w14:textId="77777777" w:rsidTr="00791291">
              <w:tc>
                <w:tcPr>
                  <w:cnfStyle w:val="001000000000" w:firstRow="0" w:lastRow="0" w:firstColumn="1" w:lastColumn="0" w:oddVBand="0" w:evenVBand="0" w:oddHBand="0" w:evenHBand="0" w:firstRowFirstColumn="0" w:firstRowLastColumn="0" w:lastRowFirstColumn="0" w:lastRowLastColumn="0"/>
                  <w:tcW w:w="2405" w:type="dxa"/>
                </w:tcPr>
                <w:p w14:paraId="7F8B107C" w14:textId="77777777" w:rsidR="00791291" w:rsidRPr="00C04993" w:rsidRDefault="000C22BE">
                  <w:pPr>
                    <w:spacing w:after="120"/>
                    <w:rPr>
                      <w:color w:val="auto"/>
                    </w:rPr>
                  </w:pPr>
                  <w:r w:rsidRPr="00C04993">
                    <w:rPr>
                      <w:i/>
                      <w:color w:val="auto"/>
                    </w:rPr>
                    <w:t>PRODUCTO</w:t>
                  </w:r>
                </w:p>
              </w:tc>
              <w:tc>
                <w:tcPr>
                  <w:tcW w:w="4253" w:type="dxa"/>
                </w:tcPr>
                <w:p w14:paraId="15045B96" w14:textId="77777777" w:rsidR="00791291" w:rsidRPr="00C04993" w:rsidRDefault="000C22BE">
                  <w:pPr>
                    <w:spacing w:after="120"/>
                    <w:cnfStyle w:val="000000000000" w:firstRow="0" w:lastRow="0" w:firstColumn="0" w:lastColumn="0" w:oddVBand="0" w:evenVBand="0" w:oddHBand="0" w:evenHBand="0" w:firstRowFirstColumn="0" w:firstRowLastColumn="0" w:lastRowFirstColumn="0" w:lastRowLastColumn="0"/>
                    <w:rPr>
                      <w:color w:val="auto"/>
                    </w:rPr>
                  </w:pPr>
                  <w:r w:rsidRPr="00C04993">
                    <w:rPr>
                      <w:i/>
                      <w:color w:val="auto"/>
                    </w:rPr>
                    <w:t>id-produc, nombre-produc, ..., stock</w:t>
                  </w:r>
                </w:p>
              </w:tc>
            </w:tr>
          </w:tbl>
          <w:p w14:paraId="4E52AFF8" w14:textId="77777777" w:rsidR="0072247C" w:rsidRPr="00C04993" w:rsidRDefault="0072247C">
            <w:pPr>
              <w:spacing w:after="120"/>
              <w:rPr>
                <w:color w:val="auto"/>
              </w:rPr>
            </w:pPr>
          </w:p>
          <w:p w14:paraId="55359F79" w14:textId="77777777" w:rsidR="00791291" w:rsidRPr="00C04993" w:rsidRDefault="000C22BE">
            <w:pPr>
              <w:spacing w:after="120"/>
              <w:rPr>
                <w:color w:val="auto"/>
              </w:rPr>
            </w:pPr>
            <w:r w:rsidRPr="00C04993">
              <w:rPr>
                <w:color w:val="auto"/>
              </w:rPr>
              <w:t>Cuando se registre un proceso en la BD, pueden ocurrir diferentes problemas relacionados con la escritura simultánea o lecturas, incluyendo los siguientes:</w:t>
            </w:r>
          </w:p>
          <w:p w14:paraId="0533D1C2" w14:textId="77777777" w:rsidR="00791291" w:rsidRPr="00C04993" w:rsidRDefault="000C22BE">
            <w:pPr>
              <w:spacing w:after="120"/>
              <w:rPr>
                <w:color w:val="auto"/>
              </w:rPr>
            </w:pPr>
            <w:r w:rsidRPr="00C04993">
              <w:rPr>
                <w:color w:val="auto"/>
              </w:rPr>
              <w:t xml:space="preserve">Dos sentencias </w:t>
            </w:r>
            <w:r w:rsidRPr="00C04993">
              <w:rPr>
                <w:i/>
                <w:color w:val="auto"/>
              </w:rPr>
              <w:t>UPDATE</w:t>
            </w:r>
            <w:r w:rsidRPr="00C04993">
              <w:rPr>
                <w:color w:val="auto"/>
              </w:rPr>
              <w:t xml:space="preserve"> que actualicen un mismo producto reduciendo el proceso del mismo a una unidad</w:t>
            </w:r>
            <w:r w:rsidR="00973F9D" w:rsidRPr="00C04993">
              <w:rPr>
                <w:color w:val="auto"/>
              </w:rPr>
              <w:t>,</w:t>
            </w:r>
            <w:r w:rsidRPr="00C04993">
              <w:rPr>
                <w:color w:val="auto"/>
              </w:rPr>
              <w:t xml:space="preserve"> podrían terminar en que una de ellas no finalice la operación. Si pensamos en un </w:t>
            </w:r>
            <w:r w:rsidRPr="00C04993">
              <w:rPr>
                <w:i/>
                <w:color w:val="auto"/>
              </w:rPr>
              <w:t>UPDATE</w:t>
            </w:r>
            <w:r w:rsidRPr="00C04993">
              <w:rPr>
                <w:color w:val="auto"/>
              </w:rPr>
              <w:t xml:space="preserve"> como una sucesión de una lectura y una escritura, puede que ambos </w:t>
            </w:r>
            <w:r w:rsidRPr="00C04993">
              <w:rPr>
                <w:i/>
                <w:color w:val="auto"/>
              </w:rPr>
              <w:t>UPDATE</w:t>
            </w:r>
            <w:r w:rsidRPr="00C04993">
              <w:rPr>
                <w:color w:val="auto"/>
              </w:rPr>
              <w:t xml:space="preserve"> hagan la lectura; por ejemplo, de una acción de 10 segundos y después las escrituras, decrementan ese dato, quedando el resultado en 9 segundos, mientras que lo correcto era un resultado de 8 segundos.</w:t>
            </w:r>
          </w:p>
          <w:p w14:paraId="3002A910" w14:textId="77777777" w:rsidR="00791291" w:rsidRPr="00C04993" w:rsidRDefault="000C22BE">
            <w:pPr>
              <w:spacing w:after="120"/>
              <w:rPr>
                <w:color w:val="auto"/>
              </w:rPr>
            </w:pPr>
            <w:r w:rsidRPr="00C04993">
              <w:rPr>
                <w:color w:val="auto"/>
              </w:rPr>
              <w:t>Si tenemos una sentencia que primero comprueba que hay una transacción del producto P</w:t>
            </w:r>
            <w:r w:rsidR="00973F9D" w:rsidRPr="00C04993">
              <w:rPr>
                <w:color w:val="auto"/>
              </w:rPr>
              <w:t>,</w:t>
            </w:r>
            <w:r w:rsidRPr="00C04993">
              <w:rPr>
                <w:color w:val="auto"/>
              </w:rPr>
              <w:t xml:space="preserve"> y después inserta un nuevo PEDIDO de diez unidades del producto P, que tiene un proceso de 10 segundos, seguido de un </w:t>
            </w:r>
            <w:r w:rsidRPr="00C04993">
              <w:rPr>
                <w:i/>
                <w:color w:val="auto"/>
              </w:rPr>
              <w:t>UPDATE</w:t>
            </w:r>
            <w:r w:rsidRPr="00C04993">
              <w:rPr>
                <w:color w:val="auto"/>
              </w:rPr>
              <w:t xml:space="preserve"> al proceso por esa cantidad. Puede que otra inserción de un pedido se ejecute antes del </w:t>
            </w:r>
            <w:r w:rsidRPr="00C04993">
              <w:rPr>
                <w:i/>
                <w:color w:val="auto"/>
              </w:rPr>
              <w:t>UPDATE</w:t>
            </w:r>
            <w:r w:rsidRPr="00C04993">
              <w:rPr>
                <w:color w:val="auto"/>
              </w:rPr>
              <w:t xml:space="preserve"> seguido de la comprobación, realizando quedar el proceso del producto en negativo.</w:t>
            </w:r>
          </w:p>
        </w:tc>
      </w:tr>
    </w:tbl>
    <w:p w14:paraId="71CE98E2" w14:textId="77777777" w:rsidR="00791291" w:rsidRPr="00C04993" w:rsidRDefault="00791291">
      <w:pPr>
        <w:spacing w:after="120" w:line="240" w:lineRule="auto"/>
        <w:rPr>
          <w:b/>
        </w:rPr>
      </w:pPr>
    </w:p>
    <w:p w14:paraId="1DCBFFAE" w14:textId="77777777" w:rsidR="00791291" w:rsidRPr="00C04993" w:rsidRDefault="000C22BE">
      <w:pPr>
        <w:widowControl w:val="0"/>
        <w:spacing w:line="240" w:lineRule="auto"/>
        <w:rPr>
          <w:b/>
        </w:rPr>
      </w:pPr>
      <w:r w:rsidRPr="00C04993">
        <w:rPr>
          <w:b/>
        </w:rPr>
        <w:t>Acceso concurrente a los datos</w:t>
      </w:r>
    </w:p>
    <w:p w14:paraId="361C6724" w14:textId="77777777" w:rsidR="00791291" w:rsidRPr="00C04993" w:rsidRDefault="00791291">
      <w:pPr>
        <w:spacing w:after="120" w:line="240" w:lineRule="auto"/>
        <w:rPr>
          <w:b/>
        </w:rPr>
      </w:pPr>
    </w:p>
    <w:tbl>
      <w:tblPr>
        <w:tblStyle w:val="afff7"/>
        <w:tblW w:w="1570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5972"/>
        <w:gridCol w:w="7915"/>
      </w:tblGrid>
      <w:tr w:rsidR="0040350B" w:rsidRPr="00C04993" w14:paraId="033A2539" w14:textId="77777777">
        <w:trPr>
          <w:trHeight w:val="420"/>
        </w:trPr>
        <w:tc>
          <w:tcPr>
            <w:tcW w:w="1815" w:type="dxa"/>
            <w:shd w:val="clear" w:color="auto" w:fill="C9DAF8"/>
            <w:tcMar>
              <w:top w:w="100" w:type="dxa"/>
              <w:left w:w="100" w:type="dxa"/>
              <w:bottom w:w="100" w:type="dxa"/>
              <w:right w:w="100" w:type="dxa"/>
            </w:tcMar>
          </w:tcPr>
          <w:p w14:paraId="7AAD9B01" w14:textId="77777777" w:rsidR="00791291" w:rsidRPr="00C04993" w:rsidRDefault="000C22BE">
            <w:pPr>
              <w:widowControl w:val="0"/>
              <w:spacing w:line="240" w:lineRule="auto"/>
              <w:ind w:right="24"/>
              <w:rPr>
                <w:b/>
              </w:rPr>
            </w:pPr>
            <w:r w:rsidRPr="00C04993">
              <w:rPr>
                <w:b/>
              </w:rPr>
              <w:t>Tipo de recurso</w:t>
            </w:r>
          </w:p>
        </w:tc>
        <w:tc>
          <w:tcPr>
            <w:tcW w:w="13887" w:type="dxa"/>
            <w:gridSpan w:val="2"/>
            <w:shd w:val="clear" w:color="auto" w:fill="C9DAF8"/>
            <w:tcMar>
              <w:top w:w="100" w:type="dxa"/>
              <w:left w:w="100" w:type="dxa"/>
              <w:bottom w:w="100" w:type="dxa"/>
              <w:right w:w="100" w:type="dxa"/>
            </w:tcMar>
          </w:tcPr>
          <w:p w14:paraId="712067C7" w14:textId="77777777" w:rsidR="00791291" w:rsidRPr="00C04993" w:rsidRDefault="000C22BE">
            <w:pPr>
              <w:pStyle w:val="Ttulo"/>
              <w:widowControl w:val="0"/>
              <w:spacing w:line="240" w:lineRule="auto"/>
              <w:jc w:val="center"/>
              <w:rPr>
                <w:sz w:val="22"/>
                <w:szCs w:val="22"/>
              </w:rPr>
            </w:pPr>
            <w:bookmarkStart w:id="8" w:name="_heading=h.17dp8vu" w:colFirst="0" w:colLast="0"/>
            <w:bookmarkEnd w:id="8"/>
            <w:r w:rsidRPr="00C04993">
              <w:rPr>
                <w:sz w:val="22"/>
                <w:szCs w:val="22"/>
              </w:rPr>
              <w:t>Pestañas o tabs horizontales</w:t>
            </w:r>
          </w:p>
        </w:tc>
      </w:tr>
      <w:tr w:rsidR="0040350B" w:rsidRPr="00C04993" w14:paraId="4BB9A647" w14:textId="77777777">
        <w:trPr>
          <w:trHeight w:val="420"/>
        </w:trPr>
        <w:tc>
          <w:tcPr>
            <w:tcW w:w="1815" w:type="dxa"/>
            <w:shd w:val="clear" w:color="auto" w:fill="auto"/>
            <w:tcMar>
              <w:top w:w="100" w:type="dxa"/>
              <w:left w:w="100" w:type="dxa"/>
              <w:bottom w:w="100" w:type="dxa"/>
              <w:right w:w="100" w:type="dxa"/>
            </w:tcMar>
          </w:tcPr>
          <w:p w14:paraId="68B2ACC8" w14:textId="77777777" w:rsidR="00791291" w:rsidRPr="00C04993" w:rsidRDefault="000C22BE">
            <w:pPr>
              <w:widowControl w:val="0"/>
              <w:spacing w:line="240" w:lineRule="auto"/>
              <w:ind w:right="24"/>
              <w:rPr>
                <w:b/>
              </w:rPr>
            </w:pPr>
            <w:r w:rsidRPr="00C04993">
              <w:rPr>
                <w:b/>
              </w:rPr>
              <w:t>Introducción</w:t>
            </w:r>
          </w:p>
        </w:tc>
        <w:tc>
          <w:tcPr>
            <w:tcW w:w="13887" w:type="dxa"/>
            <w:gridSpan w:val="2"/>
            <w:shd w:val="clear" w:color="auto" w:fill="auto"/>
            <w:tcMar>
              <w:top w:w="100" w:type="dxa"/>
              <w:left w:w="100" w:type="dxa"/>
              <w:bottom w:w="100" w:type="dxa"/>
              <w:right w:w="100" w:type="dxa"/>
            </w:tcMar>
          </w:tcPr>
          <w:p w14:paraId="299B73E3" w14:textId="77777777" w:rsidR="00791291" w:rsidRPr="00C04993" w:rsidRDefault="000C22BE">
            <w:pPr>
              <w:widowControl w:val="0"/>
              <w:spacing w:line="240" w:lineRule="auto"/>
            </w:pPr>
            <w:r w:rsidRPr="00C04993">
              <w:t>Ocurre cuando dos transacciones distintas intentan acceder concurrentemente a los mismos datos, por lo que es posible que se presenten los siguientes casos:</w:t>
            </w:r>
          </w:p>
        </w:tc>
      </w:tr>
      <w:tr w:rsidR="0040350B" w:rsidRPr="00C04993" w14:paraId="47361BBA" w14:textId="77777777">
        <w:trPr>
          <w:trHeight w:val="420"/>
        </w:trPr>
        <w:tc>
          <w:tcPr>
            <w:tcW w:w="1815" w:type="dxa"/>
            <w:shd w:val="clear" w:color="auto" w:fill="auto"/>
            <w:tcMar>
              <w:top w:w="100" w:type="dxa"/>
              <w:left w:w="100" w:type="dxa"/>
              <w:bottom w:w="100" w:type="dxa"/>
              <w:right w:w="100" w:type="dxa"/>
            </w:tcMar>
          </w:tcPr>
          <w:p w14:paraId="2C2CD154" w14:textId="77777777" w:rsidR="00791291" w:rsidRPr="00C04993" w:rsidRDefault="000C22BE">
            <w:pPr>
              <w:widowControl w:val="0"/>
              <w:spacing w:line="240" w:lineRule="auto"/>
              <w:ind w:right="24"/>
              <w:rPr>
                <w:b/>
              </w:rPr>
            </w:pPr>
            <w:r w:rsidRPr="00C04993">
              <w:rPr>
                <w:b/>
                <w:i/>
              </w:rPr>
              <w:t>Dirty Read</w:t>
            </w:r>
            <w:r w:rsidRPr="00C04993">
              <w:rPr>
                <w:b/>
              </w:rPr>
              <w:t xml:space="preserve"> (Lectura sucia)</w:t>
            </w:r>
          </w:p>
        </w:tc>
        <w:tc>
          <w:tcPr>
            <w:tcW w:w="5972" w:type="dxa"/>
            <w:shd w:val="clear" w:color="auto" w:fill="auto"/>
            <w:tcMar>
              <w:top w:w="100" w:type="dxa"/>
              <w:left w:w="100" w:type="dxa"/>
              <w:bottom w:w="100" w:type="dxa"/>
              <w:right w:w="100" w:type="dxa"/>
            </w:tcMar>
          </w:tcPr>
          <w:p w14:paraId="4E674DB2" w14:textId="77777777" w:rsidR="00791291" w:rsidRPr="00C04993" w:rsidRDefault="000C22BE">
            <w:pPr>
              <w:widowControl w:val="0"/>
              <w:spacing w:line="240" w:lineRule="auto"/>
            </w:pPr>
            <w:r w:rsidRPr="00C04993">
              <w:t xml:space="preserve">Se presenta cuando una segunda transacción lee datos que están siendo actualizados por una transacción antes de que haga </w:t>
            </w:r>
            <w:r w:rsidRPr="00C04993">
              <w:rPr>
                <w:i/>
              </w:rPr>
              <w:t>COMMIT</w:t>
            </w:r>
            <w:r w:rsidRPr="00C04993">
              <w:t>.</w:t>
            </w:r>
          </w:p>
        </w:tc>
        <w:tc>
          <w:tcPr>
            <w:tcW w:w="7915" w:type="dxa"/>
            <w:shd w:val="clear" w:color="auto" w:fill="auto"/>
            <w:tcMar>
              <w:top w:w="100" w:type="dxa"/>
              <w:left w:w="100" w:type="dxa"/>
              <w:bottom w:w="100" w:type="dxa"/>
              <w:right w:w="100" w:type="dxa"/>
            </w:tcMar>
          </w:tcPr>
          <w:p w14:paraId="6C1C78C2" w14:textId="77777777" w:rsidR="00791291" w:rsidRPr="00C04993" w:rsidRDefault="000C22BE">
            <w:pPr>
              <w:rPr>
                <w:b/>
              </w:rPr>
            </w:pPr>
            <w:r w:rsidRPr="00C04993">
              <w:rPr>
                <w:b/>
              </w:rPr>
              <w:t>Tabla 2</w:t>
            </w:r>
          </w:p>
          <w:p w14:paraId="1B51952D" w14:textId="77777777" w:rsidR="00791291" w:rsidRPr="00C04993" w:rsidRDefault="000C22BE">
            <w:r w:rsidRPr="00C04993">
              <w:rPr>
                <w:i/>
              </w:rPr>
              <w:t>Ejemplo de transacciones de</w:t>
            </w:r>
            <w:r w:rsidRPr="00C04993">
              <w:t xml:space="preserve"> datos</w:t>
            </w:r>
          </w:p>
          <w:tbl>
            <w:tblPr>
              <w:tblStyle w:val="afff8"/>
              <w:tblW w:w="7508" w:type="dxa"/>
              <w:tblInd w:w="0" w:type="dxa"/>
              <w:tblBorders>
                <w:top w:val="single" w:sz="4" w:space="0" w:color="4BACC6"/>
                <w:left w:val="single" w:sz="4" w:space="0" w:color="FFFFFF"/>
                <w:bottom w:val="single" w:sz="4" w:space="0" w:color="4BACC6"/>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4106"/>
              <w:gridCol w:w="3402"/>
            </w:tblGrid>
            <w:tr w:rsidR="0040350B" w:rsidRPr="00C04993" w14:paraId="4EF996CE" w14:textId="77777777" w:rsidTr="007912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3D4AC00" w14:textId="77777777" w:rsidR="00791291" w:rsidRPr="00C04993" w:rsidRDefault="000C22BE">
                  <w:pPr>
                    <w:jc w:val="center"/>
                    <w:rPr>
                      <w:color w:val="auto"/>
                    </w:rPr>
                  </w:pPr>
                  <w:r w:rsidRPr="00C04993">
                    <w:rPr>
                      <w:b w:val="0"/>
                      <w:color w:val="auto"/>
                    </w:rPr>
                    <w:t>Transacción 1</w:t>
                  </w:r>
                </w:p>
              </w:tc>
              <w:tc>
                <w:tcPr>
                  <w:tcW w:w="3402" w:type="dxa"/>
                </w:tcPr>
                <w:p w14:paraId="30D74EDF" w14:textId="77777777" w:rsidR="00791291" w:rsidRPr="00C04993" w:rsidRDefault="000C22BE">
                  <w:pPr>
                    <w:jc w:val="center"/>
                    <w:cnfStyle w:val="100000000000" w:firstRow="1" w:lastRow="0" w:firstColumn="0" w:lastColumn="0" w:oddVBand="0" w:evenVBand="0" w:oddHBand="0" w:evenHBand="0" w:firstRowFirstColumn="0" w:firstRowLastColumn="0" w:lastRowFirstColumn="0" w:lastRowLastColumn="0"/>
                    <w:rPr>
                      <w:color w:val="auto"/>
                    </w:rPr>
                  </w:pPr>
                  <w:r w:rsidRPr="00C04993">
                    <w:rPr>
                      <w:b w:val="0"/>
                      <w:color w:val="auto"/>
                    </w:rPr>
                    <w:t>Transacción 2</w:t>
                  </w:r>
                </w:p>
              </w:tc>
            </w:tr>
            <w:tr w:rsidR="0040350B" w:rsidRPr="00C04993" w14:paraId="099CA6EA" w14:textId="77777777" w:rsidTr="00791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81B35D9" w14:textId="77777777" w:rsidR="00791291" w:rsidRPr="00C04993" w:rsidRDefault="000C22BE">
                  <w:pPr>
                    <w:rPr>
                      <w:i/>
                      <w:color w:val="auto"/>
                    </w:rPr>
                  </w:pPr>
                  <w:r w:rsidRPr="00C04993">
                    <w:rPr>
                      <w:b w:val="0"/>
                      <w:i/>
                      <w:color w:val="auto"/>
                    </w:rPr>
                    <w:t>UPDATE cuentas SET saldo = saldo - 300 WHERE id = 1;</w:t>
                  </w:r>
                </w:p>
              </w:tc>
              <w:tc>
                <w:tcPr>
                  <w:tcW w:w="3402" w:type="dxa"/>
                </w:tcPr>
                <w:p w14:paraId="26EDBDF2" w14:textId="77777777" w:rsidR="00791291" w:rsidRPr="00C04993" w:rsidRDefault="00791291">
                  <w:pPr>
                    <w:cnfStyle w:val="000000100000" w:firstRow="0" w:lastRow="0" w:firstColumn="0" w:lastColumn="0" w:oddVBand="0" w:evenVBand="0" w:oddHBand="1" w:evenHBand="0" w:firstRowFirstColumn="0" w:firstRowLastColumn="0" w:lastRowFirstColumn="0" w:lastRowLastColumn="0"/>
                    <w:rPr>
                      <w:i/>
                      <w:color w:val="auto"/>
                    </w:rPr>
                  </w:pPr>
                </w:p>
              </w:tc>
            </w:tr>
            <w:tr w:rsidR="0040350B" w:rsidRPr="00C04993" w14:paraId="64E5BF31" w14:textId="77777777" w:rsidTr="00791291">
              <w:tc>
                <w:tcPr>
                  <w:cnfStyle w:val="001000000000" w:firstRow="0" w:lastRow="0" w:firstColumn="1" w:lastColumn="0" w:oddVBand="0" w:evenVBand="0" w:oddHBand="0" w:evenHBand="0" w:firstRowFirstColumn="0" w:firstRowLastColumn="0" w:lastRowFirstColumn="0" w:lastRowLastColumn="0"/>
                  <w:tcW w:w="4106" w:type="dxa"/>
                </w:tcPr>
                <w:p w14:paraId="59BC02BF" w14:textId="77777777" w:rsidR="00791291" w:rsidRPr="00C04993" w:rsidRDefault="00791291">
                  <w:pPr>
                    <w:rPr>
                      <w:i/>
                      <w:color w:val="auto"/>
                    </w:rPr>
                  </w:pPr>
                </w:p>
              </w:tc>
              <w:tc>
                <w:tcPr>
                  <w:tcW w:w="3402" w:type="dxa"/>
                </w:tcPr>
                <w:p w14:paraId="1CC24BE1" w14:textId="77777777" w:rsidR="00791291" w:rsidRPr="00C04993" w:rsidRDefault="000C22BE">
                  <w:pPr>
                    <w:cnfStyle w:val="000000000000" w:firstRow="0" w:lastRow="0" w:firstColumn="0" w:lastColumn="0" w:oddVBand="0" w:evenVBand="0" w:oddHBand="0" w:evenHBand="0" w:firstRowFirstColumn="0" w:firstRowLastColumn="0" w:lastRowFirstColumn="0" w:lastRowLastColumn="0"/>
                    <w:rPr>
                      <w:i/>
                      <w:color w:val="auto"/>
                    </w:rPr>
                  </w:pPr>
                  <w:r w:rsidRPr="00C04993">
                    <w:rPr>
                      <w:i/>
                      <w:color w:val="auto"/>
                    </w:rPr>
                    <w:t>SELECT saldo FROM cuentas WHERE id = 1;</w:t>
                  </w:r>
                </w:p>
              </w:tc>
            </w:tr>
            <w:tr w:rsidR="0040350B" w:rsidRPr="00C04993" w14:paraId="36713F73" w14:textId="77777777" w:rsidTr="00791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CE4AD71" w14:textId="77777777" w:rsidR="00791291" w:rsidRPr="00C04993" w:rsidRDefault="000C22BE">
                  <w:pPr>
                    <w:rPr>
                      <w:i/>
                      <w:color w:val="auto"/>
                    </w:rPr>
                  </w:pPr>
                  <w:r w:rsidRPr="00C04993">
                    <w:rPr>
                      <w:b w:val="0"/>
                      <w:i/>
                      <w:color w:val="auto"/>
                    </w:rPr>
                    <w:t>SELECT saldo FROM cuentas WHERE id = 1;</w:t>
                  </w:r>
                </w:p>
              </w:tc>
              <w:tc>
                <w:tcPr>
                  <w:tcW w:w="3402" w:type="dxa"/>
                </w:tcPr>
                <w:p w14:paraId="4BDE9E71" w14:textId="77777777" w:rsidR="00791291" w:rsidRPr="00C04993" w:rsidRDefault="00791291">
                  <w:pPr>
                    <w:cnfStyle w:val="000000100000" w:firstRow="0" w:lastRow="0" w:firstColumn="0" w:lastColumn="0" w:oddVBand="0" w:evenVBand="0" w:oddHBand="1" w:evenHBand="0" w:firstRowFirstColumn="0" w:firstRowLastColumn="0" w:lastRowFirstColumn="0" w:lastRowLastColumn="0"/>
                    <w:rPr>
                      <w:i/>
                      <w:color w:val="auto"/>
                    </w:rPr>
                  </w:pPr>
                </w:p>
              </w:tc>
            </w:tr>
          </w:tbl>
          <w:p w14:paraId="319BF5EC" w14:textId="77777777" w:rsidR="00791291" w:rsidRPr="00C04993" w:rsidRDefault="00791291" w:rsidP="009F399A">
            <w:pPr>
              <w:tabs>
                <w:tab w:val="left" w:pos="2355"/>
              </w:tabs>
            </w:pPr>
          </w:p>
        </w:tc>
      </w:tr>
      <w:tr w:rsidR="0040350B" w:rsidRPr="00C04993" w14:paraId="714A9C8B" w14:textId="77777777">
        <w:trPr>
          <w:trHeight w:val="420"/>
        </w:trPr>
        <w:tc>
          <w:tcPr>
            <w:tcW w:w="1815" w:type="dxa"/>
            <w:shd w:val="clear" w:color="auto" w:fill="auto"/>
            <w:tcMar>
              <w:top w:w="100" w:type="dxa"/>
              <w:left w:w="100" w:type="dxa"/>
              <w:bottom w:w="100" w:type="dxa"/>
              <w:right w:w="100" w:type="dxa"/>
            </w:tcMar>
          </w:tcPr>
          <w:p w14:paraId="01D282DE" w14:textId="77777777" w:rsidR="00791291" w:rsidRPr="00C04993" w:rsidRDefault="000C22BE">
            <w:pPr>
              <w:widowControl w:val="0"/>
              <w:spacing w:line="240" w:lineRule="auto"/>
              <w:ind w:right="24"/>
              <w:rPr>
                <w:b/>
              </w:rPr>
            </w:pPr>
            <w:r w:rsidRPr="00C04993">
              <w:rPr>
                <w:b/>
                <w:i/>
              </w:rPr>
              <w:t>Non-Repeatable Read</w:t>
            </w:r>
            <w:r w:rsidRPr="00C04993">
              <w:rPr>
                <w:b/>
              </w:rPr>
              <w:t xml:space="preserve"> (Lectura No Repetible)</w:t>
            </w:r>
          </w:p>
        </w:tc>
        <w:tc>
          <w:tcPr>
            <w:tcW w:w="5972" w:type="dxa"/>
            <w:shd w:val="clear" w:color="auto" w:fill="auto"/>
            <w:tcMar>
              <w:top w:w="100" w:type="dxa"/>
              <w:left w:w="100" w:type="dxa"/>
              <w:bottom w:w="100" w:type="dxa"/>
              <w:right w:w="100" w:type="dxa"/>
            </w:tcMar>
          </w:tcPr>
          <w:p w14:paraId="03F33F64" w14:textId="77777777" w:rsidR="00791291" w:rsidRPr="00C04993" w:rsidRDefault="000C22BE">
            <w:pPr>
              <w:widowControl w:val="0"/>
              <w:spacing w:line="240" w:lineRule="auto"/>
            </w:pPr>
            <w:r w:rsidRPr="00C04993">
              <w:t>Se presenta cuando una transacción hace la consulta al mismo dato dos veces durante una ejecución de la transacción y la segunda vez encuentra que el valor del dato ha sido modificado por otra transacción.</w:t>
            </w:r>
          </w:p>
        </w:tc>
        <w:tc>
          <w:tcPr>
            <w:tcW w:w="7915" w:type="dxa"/>
            <w:shd w:val="clear" w:color="auto" w:fill="auto"/>
            <w:tcMar>
              <w:top w:w="100" w:type="dxa"/>
              <w:left w:w="100" w:type="dxa"/>
              <w:bottom w:w="100" w:type="dxa"/>
              <w:right w:w="100" w:type="dxa"/>
            </w:tcMar>
          </w:tcPr>
          <w:p w14:paraId="25D39069" w14:textId="77777777" w:rsidR="00791291" w:rsidRPr="00C04993" w:rsidRDefault="000C22BE">
            <w:pPr>
              <w:rPr>
                <w:b/>
              </w:rPr>
            </w:pPr>
            <w:r w:rsidRPr="00C04993">
              <w:rPr>
                <w:b/>
              </w:rPr>
              <w:t>Tabla 3</w:t>
            </w:r>
          </w:p>
          <w:p w14:paraId="4057D5A4" w14:textId="77777777" w:rsidR="00791291" w:rsidRPr="00C04993" w:rsidRDefault="000C22BE">
            <w:pPr>
              <w:rPr>
                <w:i/>
              </w:rPr>
            </w:pPr>
            <w:r w:rsidRPr="00C04993">
              <w:rPr>
                <w:i/>
              </w:rPr>
              <w:t>Actualización de una transacción en una tabla bases de datos relacional</w:t>
            </w:r>
          </w:p>
          <w:tbl>
            <w:tblPr>
              <w:tblStyle w:val="afff9"/>
              <w:tblW w:w="7508" w:type="dxa"/>
              <w:tblInd w:w="0" w:type="dxa"/>
              <w:tblBorders>
                <w:top w:val="single" w:sz="4" w:space="0" w:color="4BACC6"/>
                <w:left w:val="single" w:sz="4" w:space="0" w:color="FFFFFF"/>
                <w:bottom w:val="single" w:sz="4" w:space="0" w:color="4BACC6"/>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4106"/>
              <w:gridCol w:w="3402"/>
            </w:tblGrid>
            <w:tr w:rsidR="0040350B" w:rsidRPr="00C04993" w14:paraId="10AA0078" w14:textId="77777777" w:rsidTr="007912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04ABC671" w14:textId="77777777" w:rsidR="00791291" w:rsidRPr="00C04993" w:rsidRDefault="000C22BE">
                  <w:pPr>
                    <w:jc w:val="center"/>
                    <w:rPr>
                      <w:color w:val="auto"/>
                    </w:rPr>
                  </w:pPr>
                  <w:r w:rsidRPr="00C04993">
                    <w:rPr>
                      <w:b w:val="0"/>
                      <w:color w:val="auto"/>
                    </w:rPr>
                    <w:t>Transacción 1</w:t>
                  </w:r>
                </w:p>
              </w:tc>
              <w:tc>
                <w:tcPr>
                  <w:tcW w:w="3402" w:type="dxa"/>
                </w:tcPr>
                <w:p w14:paraId="4CE88E5A" w14:textId="77777777" w:rsidR="00791291" w:rsidRPr="00C04993" w:rsidRDefault="000C22BE">
                  <w:pPr>
                    <w:jc w:val="center"/>
                    <w:cnfStyle w:val="100000000000" w:firstRow="1" w:lastRow="0" w:firstColumn="0" w:lastColumn="0" w:oddVBand="0" w:evenVBand="0" w:oddHBand="0" w:evenHBand="0" w:firstRowFirstColumn="0" w:firstRowLastColumn="0" w:lastRowFirstColumn="0" w:lastRowLastColumn="0"/>
                    <w:rPr>
                      <w:color w:val="auto"/>
                    </w:rPr>
                  </w:pPr>
                  <w:r w:rsidRPr="00C04993">
                    <w:rPr>
                      <w:b w:val="0"/>
                      <w:color w:val="auto"/>
                    </w:rPr>
                    <w:t>Transacción 2</w:t>
                  </w:r>
                </w:p>
              </w:tc>
            </w:tr>
            <w:tr w:rsidR="0040350B" w:rsidRPr="00C04993" w14:paraId="38803836" w14:textId="77777777" w:rsidTr="00791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4E0B30A" w14:textId="77777777" w:rsidR="00791291" w:rsidRPr="00C04993" w:rsidRDefault="000C22BE">
                  <w:pPr>
                    <w:rPr>
                      <w:i/>
                      <w:color w:val="auto"/>
                    </w:rPr>
                  </w:pPr>
                  <w:r w:rsidRPr="00C04993">
                    <w:rPr>
                      <w:b w:val="0"/>
                      <w:i/>
                      <w:color w:val="auto"/>
                    </w:rPr>
                    <w:t>SELECT saldo FROM cuenta WHERE id = 1;</w:t>
                  </w:r>
                </w:p>
              </w:tc>
              <w:tc>
                <w:tcPr>
                  <w:tcW w:w="3402" w:type="dxa"/>
                </w:tcPr>
                <w:p w14:paraId="1B41705C" w14:textId="77777777" w:rsidR="00791291" w:rsidRPr="00C04993" w:rsidRDefault="00791291">
                  <w:pPr>
                    <w:cnfStyle w:val="000000100000" w:firstRow="0" w:lastRow="0" w:firstColumn="0" w:lastColumn="0" w:oddVBand="0" w:evenVBand="0" w:oddHBand="1" w:evenHBand="0" w:firstRowFirstColumn="0" w:firstRowLastColumn="0" w:lastRowFirstColumn="0" w:lastRowLastColumn="0"/>
                    <w:rPr>
                      <w:i/>
                      <w:color w:val="auto"/>
                    </w:rPr>
                  </w:pPr>
                </w:p>
              </w:tc>
            </w:tr>
            <w:tr w:rsidR="0040350B" w:rsidRPr="00C04993" w14:paraId="4F571AB6" w14:textId="77777777" w:rsidTr="00791291">
              <w:tc>
                <w:tcPr>
                  <w:cnfStyle w:val="001000000000" w:firstRow="0" w:lastRow="0" w:firstColumn="1" w:lastColumn="0" w:oddVBand="0" w:evenVBand="0" w:oddHBand="0" w:evenHBand="0" w:firstRowFirstColumn="0" w:firstRowLastColumn="0" w:lastRowFirstColumn="0" w:lastRowLastColumn="0"/>
                  <w:tcW w:w="4106" w:type="dxa"/>
                </w:tcPr>
                <w:p w14:paraId="29F951B3" w14:textId="77777777" w:rsidR="00791291" w:rsidRPr="00C04993" w:rsidRDefault="00791291">
                  <w:pPr>
                    <w:rPr>
                      <w:i/>
                      <w:color w:val="auto"/>
                    </w:rPr>
                  </w:pPr>
                </w:p>
              </w:tc>
              <w:tc>
                <w:tcPr>
                  <w:tcW w:w="3402" w:type="dxa"/>
                </w:tcPr>
                <w:p w14:paraId="5CC010F3" w14:textId="77777777" w:rsidR="00791291" w:rsidRPr="00C04993" w:rsidRDefault="000C22BE">
                  <w:pPr>
                    <w:cnfStyle w:val="000000000000" w:firstRow="0" w:lastRow="0" w:firstColumn="0" w:lastColumn="0" w:oddVBand="0" w:evenVBand="0" w:oddHBand="0" w:evenHBand="0" w:firstRowFirstColumn="0" w:firstRowLastColumn="0" w:lastRowFirstColumn="0" w:lastRowLastColumn="0"/>
                    <w:rPr>
                      <w:i/>
                      <w:color w:val="auto"/>
                    </w:rPr>
                  </w:pPr>
                  <w:r w:rsidRPr="00C04993">
                    <w:rPr>
                      <w:i/>
                      <w:color w:val="auto"/>
                    </w:rPr>
                    <w:t>UPDATE cuentas SET saldo = saldo - 200 WHERE id = 1;</w:t>
                  </w:r>
                </w:p>
              </w:tc>
            </w:tr>
            <w:tr w:rsidR="0040350B" w:rsidRPr="00C04993" w14:paraId="098DA208" w14:textId="77777777" w:rsidTr="00791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BA88930" w14:textId="77777777" w:rsidR="00791291" w:rsidRPr="00C04993" w:rsidRDefault="000C22BE">
                  <w:pPr>
                    <w:rPr>
                      <w:i/>
                      <w:color w:val="auto"/>
                    </w:rPr>
                  </w:pPr>
                  <w:r w:rsidRPr="00C04993">
                    <w:rPr>
                      <w:b w:val="0"/>
                      <w:i/>
                      <w:color w:val="auto"/>
                    </w:rPr>
                    <w:t>SELECT saldo FROM cuenta WHERE id = 1;</w:t>
                  </w:r>
                  <w:r w:rsidRPr="00C04993">
                    <w:rPr>
                      <w:b w:val="0"/>
                      <w:i/>
                      <w:color w:val="auto"/>
                    </w:rPr>
                    <w:tab/>
                  </w:r>
                </w:p>
              </w:tc>
              <w:tc>
                <w:tcPr>
                  <w:tcW w:w="3402" w:type="dxa"/>
                </w:tcPr>
                <w:p w14:paraId="6BA3E4CE" w14:textId="77777777" w:rsidR="00791291" w:rsidRPr="00C04993" w:rsidRDefault="00791291">
                  <w:pPr>
                    <w:cnfStyle w:val="000000100000" w:firstRow="0" w:lastRow="0" w:firstColumn="0" w:lastColumn="0" w:oddVBand="0" w:evenVBand="0" w:oddHBand="1" w:evenHBand="0" w:firstRowFirstColumn="0" w:firstRowLastColumn="0" w:lastRowFirstColumn="0" w:lastRowLastColumn="0"/>
                    <w:rPr>
                      <w:i/>
                      <w:color w:val="auto"/>
                    </w:rPr>
                  </w:pPr>
                </w:p>
              </w:tc>
            </w:tr>
          </w:tbl>
          <w:p w14:paraId="198DD5AA" w14:textId="77777777" w:rsidR="00791291" w:rsidRPr="00C04993" w:rsidRDefault="00791291"/>
        </w:tc>
      </w:tr>
      <w:tr w:rsidR="00791291" w:rsidRPr="00C04993" w14:paraId="219C6D5D" w14:textId="77777777">
        <w:trPr>
          <w:trHeight w:val="420"/>
        </w:trPr>
        <w:tc>
          <w:tcPr>
            <w:tcW w:w="1815" w:type="dxa"/>
            <w:shd w:val="clear" w:color="auto" w:fill="auto"/>
            <w:tcMar>
              <w:top w:w="100" w:type="dxa"/>
              <w:left w:w="100" w:type="dxa"/>
              <w:bottom w:w="100" w:type="dxa"/>
              <w:right w:w="100" w:type="dxa"/>
            </w:tcMar>
          </w:tcPr>
          <w:p w14:paraId="56646CC4" w14:textId="77777777" w:rsidR="00791291" w:rsidRPr="00C04993" w:rsidRDefault="000C22BE">
            <w:pPr>
              <w:widowControl w:val="0"/>
              <w:spacing w:line="240" w:lineRule="auto"/>
              <w:ind w:right="24"/>
              <w:rPr>
                <w:b/>
              </w:rPr>
            </w:pPr>
            <w:r w:rsidRPr="00C04993">
              <w:rPr>
                <w:b/>
                <w:i/>
              </w:rPr>
              <w:t>Phantom Read</w:t>
            </w:r>
            <w:r w:rsidRPr="00C04993">
              <w:rPr>
                <w:b/>
              </w:rPr>
              <w:t xml:space="preserve"> (Lectura fantasma)</w:t>
            </w:r>
          </w:p>
        </w:tc>
        <w:tc>
          <w:tcPr>
            <w:tcW w:w="5972" w:type="dxa"/>
            <w:shd w:val="clear" w:color="auto" w:fill="auto"/>
            <w:tcMar>
              <w:top w:w="100" w:type="dxa"/>
              <w:left w:w="100" w:type="dxa"/>
              <w:bottom w:w="100" w:type="dxa"/>
              <w:right w:w="100" w:type="dxa"/>
            </w:tcMar>
          </w:tcPr>
          <w:p w14:paraId="65AD872C" w14:textId="77777777" w:rsidR="00791291" w:rsidRPr="00C04993" w:rsidRDefault="000C22BE">
            <w:pPr>
              <w:widowControl w:val="0"/>
              <w:spacing w:line="240" w:lineRule="auto"/>
            </w:pPr>
            <w:r w:rsidRPr="00C04993">
              <w:t>Se produce este error cuando una transacción registra dos veces una consulta</w:t>
            </w:r>
            <w:r w:rsidR="00973F9D" w:rsidRPr="00C04993">
              <w:t>,</w:t>
            </w:r>
            <w:r w:rsidRPr="00C04993">
              <w:t xml:space="preserve"> devuelve un conjunto de filas y en la segunda ejecución de la consulta registra nuevas filas en el conjunto que no existían cuando se inició la transacción.</w:t>
            </w:r>
          </w:p>
        </w:tc>
        <w:tc>
          <w:tcPr>
            <w:tcW w:w="7915" w:type="dxa"/>
            <w:shd w:val="clear" w:color="auto" w:fill="auto"/>
            <w:tcMar>
              <w:top w:w="100" w:type="dxa"/>
              <w:left w:w="100" w:type="dxa"/>
              <w:bottom w:w="100" w:type="dxa"/>
              <w:right w:w="100" w:type="dxa"/>
            </w:tcMar>
          </w:tcPr>
          <w:p w14:paraId="4D27995F" w14:textId="77777777" w:rsidR="00791291" w:rsidRPr="00C04993" w:rsidRDefault="000C22BE">
            <w:pPr>
              <w:rPr>
                <w:b/>
              </w:rPr>
            </w:pPr>
            <w:r w:rsidRPr="00C04993">
              <w:rPr>
                <w:b/>
              </w:rPr>
              <w:t>Tabla 4</w:t>
            </w:r>
          </w:p>
          <w:p w14:paraId="0333AB0E" w14:textId="77777777" w:rsidR="00791291" w:rsidRPr="00C04993" w:rsidRDefault="000C22BE">
            <w:pPr>
              <w:rPr>
                <w:b/>
                <w:i/>
              </w:rPr>
            </w:pPr>
            <w:r w:rsidRPr="00C04993">
              <w:rPr>
                <w:i/>
              </w:rPr>
              <w:t>Inserción de transacciones en bases de datos relacionales</w:t>
            </w:r>
          </w:p>
          <w:tbl>
            <w:tblPr>
              <w:tblStyle w:val="afffa"/>
              <w:tblW w:w="7508" w:type="dxa"/>
              <w:tblInd w:w="0" w:type="dxa"/>
              <w:tblBorders>
                <w:top w:val="single" w:sz="4" w:space="0" w:color="4BACC6"/>
                <w:left w:val="single" w:sz="4" w:space="0" w:color="FFFFFF"/>
                <w:bottom w:val="single" w:sz="4" w:space="0" w:color="4BACC6"/>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4106"/>
              <w:gridCol w:w="3402"/>
            </w:tblGrid>
            <w:tr w:rsidR="0040350B" w:rsidRPr="00C04993" w14:paraId="2A0ABA8D" w14:textId="77777777" w:rsidTr="007912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035EDE2" w14:textId="77777777" w:rsidR="00791291" w:rsidRPr="00C04993" w:rsidRDefault="000C22BE">
                  <w:pPr>
                    <w:jc w:val="center"/>
                    <w:rPr>
                      <w:color w:val="auto"/>
                    </w:rPr>
                  </w:pPr>
                  <w:r w:rsidRPr="00C04993">
                    <w:rPr>
                      <w:b w:val="0"/>
                      <w:color w:val="auto"/>
                    </w:rPr>
                    <w:t>Transacción 1</w:t>
                  </w:r>
                </w:p>
              </w:tc>
              <w:tc>
                <w:tcPr>
                  <w:tcW w:w="3402" w:type="dxa"/>
                </w:tcPr>
                <w:p w14:paraId="5FF3E0FA" w14:textId="77777777" w:rsidR="00791291" w:rsidRPr="00C04993" w:rsidRDefault="000C22BE">
                  <w:pPr>
                    <w:jc w:val="center"/>
                    <w:cnfStyle w:val="100000000000" w:firstRow="1" w:lastRow="0" w:firstColumn="0" w:lastColumn="0" w:oddVBand="0" w:evenVBand="0" w:oddHBand="0" w:evenHBand="0" w:firstRowFirstColumn="0" w:firstRowLastColumn="0" w:lastRowFirstColumn="0" w:lastRowLastColumn="0"/>
                    <w:rPr>
                      <w:color w:val="auto"/>
                    </w:rPr>
                  </w:pPr>
                  <w:r w:rsidRPr="00C04993">
                    <w:rPr>
                      <w:b w:val="0"/>
                      <w:color w:val="auto"/>
                    </w:rPr>
                    <w:t>Transacción 2</w:t>
                  </w:r>
                </w:p>
              </w:tc>
            </w:tr>
            <w:tr w:rsidR="0040350B" w:rsidRPr="00C04993" w14:paraId="3D0B11BE" w14:textId="77777777" w:rsidTr="00791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8A383FE" w14:textId="77777777" w:rsidR="00791291" w:rsidRPr="00C04993" w:rsidRDefault="000C22BE">
                  <w:pPr>
                    <w:rPr>
                      <w:i/>
                      <w:color w:val="auto"/>
                    </w:rPr>
                  </w:pPr>
                  <w:r w:rsidRPr="00C04993">
                    <w:rPr>
                      <w:b w:val="0"/>
                      <w:i/>
                      <w:color w:val="auto"/>
                    </w:rPr>
                    <w:t xml:space="preserve">SELECT </w:t>
                  </w:r>
                  <w:proofErr w:type="gramStart"/>
                  <w:r w:rsidRPr="00C04993">
                    <w:rPr>
                      <w:b w:val="0"/>
                      <w:i/>
                      <w:color w:val="auto"/>
                    </w:rPr>
                    <w:t>SUM(</w:t>
                  </w:r>
                  <w:proofErr w:type="gramEnd"/>
                  <w:r w:rsidRPr="00C04993">
                    <w:rPr>
                      <w:b w:val="0"/>
                      <w:i/>
                      <w:color w:val="auto"/>
                    </w:rPr>
                    <w:t>saldos) FROM cuenta;</w:t>
                  </w:r>
                </w:p>
              </w:tc>
              <w:tc>
                <w:tcPr>
                  <w:tcW w:w="3402" w:type="dxa"/>
                </w:tcPr>
                <w:p w14:paraId="340BA022" w14:textId="77777777" w:rsidR="00791291" w:rsidRPr="00C04993" w:rsidRDefault="00791291">
                  <w:pPr>
                    <w:cnfStyle w:val="000000100000" w:firstRow="0" w:lastRow="0" w:firstColumn="0" w:lastColumn="0" w:oddVBand="0" w:evenVBand="0" w:oddHBand="1" w:evenHBand="0" w:firstRowFirstColumn="0" w:firstRowLastColumn="0" w:lastRowFirstColumn="0" w:lastRowLastColumn="0"/>
                    <w:rPr>
                      <w:i/>
                      <w:color w:val="auto"/>
                    </w:rPr>
                  </w:pPr>
                </w:p>
              </w:tc>
            </w:tr>
            <w:tr w:rsidR="0040350B" w:rsidRPr="00C04993" w14:paraId="6433FD6A" w14:textId="77777777" w:rsidTr="00791291">
              <w:tc>
                <w:tcPr>
                  <w:cnfStyle w:val="001000000000" w:firstRow="0" w:lastRow="0" w:firstColumn="1" w:lastColumn="0" w:oddVBand="0" w:evenVBand="0" w:oddHBand="0" w:evenHBand="0" w:firstRowFirstColumn="0" w:firstRowLastColumn="0" w:lastRowFirstColumn="0" w:lastRowLastColumn="0"/>
                  <w:tcW w:w="4106" w:type="dxa"/>
                </w:tcPr>
                <w:p w14:paraId="6CB4743F" w14:textId="77777777" w:rsidR="00791291" w:rsidRPr="00C04993" w:rsidRDefault="00791291">
                  <w:pPr>
                    <w:rPr>
                      <w:i/>
                      <w:color w:val="auto"/>
                    </w:rPr>
                  </w:pPr>
                </w:p>
              </w:tc>
              <w:tc>
                <w:tcPr>
                  <w:tcW w:w="3402" w:type="dxa"/>
                </w:tcPr>
                <w:p w14:paraId="61DC8700" w14:textId="77777777" w:rsidR="00791291" w:rsidRPr="00C04993" w:rsidRDefault="000C22BE">
                  <w:pPr>
                    <w:cnfStyle w:val="000000000000" w:firstRow="0" w:lastRow="0" w:firstColumn="0" w:lastColumn="0" w:oddVBand="0" w:evenVBand="0" w:oddHBand="0" w:evenHBand="0" w:firstRowFirstColumn="0" w:firstRowLastColumn="0" w:lastRowFirstColumn="0" w:lastRowLastColumn="0"/>
                    <w:rPr>
                      <w:i/>
                      <w:color w:val="auto"/>
                    </w:rPr>
                  </w:pPr>
                  <w:r w:rsidRPr="00C04993">
                    <w:rPr>
                      <w:i/>
                      <w:color w:val="auto"/>
                    </w:rPr>
                    <w:t>INSERT INTO cuentas VALUES (2, 9000);</w:t>
                  </w:r>
                </w:p>
              </w:tc>
            </w:tr>
            <w:tr w:rsidR="0040350B" w:rsidRPr="00C04993" w14:paraId="40F46E4F" w14:textId="77777777" w:rsidTr="00791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398DB35C" w14:textId="77777777" w:rsidR="00791291" w:rsidRPr="00C04993" w:rsidRDefault="000C22BE">
                  <w:pPr>
                    <w:rPr>
                      <w:i/>
                      <w:color w:val="auto"/>
                    </w:rPr>
                  </w:pPr>
                  <w:r w:rsidRPr="00C04993">
                    <w:rPr>
                      <w:b w:val="0"/>
                      <w:i/>
                      <w:color w:val="auto"/>
                    </w:rPr>
                    <w:t xml:space="preserve">SELECT </w:t>
                  </w:r>
                  <w:proofErr w:type="gramStart"/>
                  <w:r w:rsidRPr="00C04993">
                    <w:rPr>
                      <w:b w:val="0"/>
                      <w:i/>
                      <w:color w:val="auto"/>
                    </w:rPr>
                    <w:t>SUM(</w:t>
                  </w:r>
                  <w:proofErr w:type="gramEnd"/>
                  <w:r w:rsidRPr="00C04993">
                    <w:rPr>
                      <w:b w:val="0"/>
                      <w:i/>
                      <w:color w:val="auto"/>
                    </w:rPr>
                    <w:t>saldos) FROM cuenta;</w:t>
                  </w:r>
                </w:p>
              </w:tc>
              <w:tc>
                <w:tcPr>
                  <w:tcW w:w="3402" w:type="dxa"/>
                </w:tcPr>
                <w:p w14:paraId="0C26A0D3" w14:textId="77777777" w:rsidR="00791291" w:rsidRPr="00C04993" w:rsidRDefault="00791291">
                  <w:pPr>
                    <w:cnfStyle w:val="000000100000" w:firstRow="0" w:lastRow="0" w:firstColumn="0" w:lastColumn="0" w:oddVBand="0" w:evenVBand="0" w:oddHBand="1" w:evenHBand="0" w:firstRowFirstColumn="0" w:firstRowLastColumn="0" w:lastRowFirstColumn="0" w:lastRowLastColumn="0"/>
                    <w:rPr>
                      <w:i/>
                      <w:color w:val="auto"/>
                    </w:rPr>
                  </w:pPr>
                </w:p>
              </w:tc>
            </w:tr>
          </w:tbl>
          <w:p w14:paraId="7C389441" w14:textId="77777777" w:rsidR="00791291" w:rsidRPr="00C04993" w:rsidRDefault="00791291">
            <w:pPr>
              <w:spacing w:line="240" w:lineRule="auto"/>
              <w:rPr>
                <w:b/>
              </w:rPr>
            </w:pPr>
          </w:p>
        </w:tc>
      </w:tr>
    </w:tbl>
    <w:p w14:paraId="091C440F" w14:textId="77777777" w:rsidR="00791291" w:rsidRPr="00C04993" w:rsidRDefault="00791291">
      <w:pPr>
        <w:rPr>
          <w:b/>
        </w:rPr>
      </w:pPr>
    </w:p>
    <w:p w14:paraId="1C6B9A90" w14:textId="77777777" w:rsidR="00791291" w:rsidRPr="00C04993" w:rsidRDefault="000C22BE">
      <w:pPr>
        <w:rPr>
          <w:b/>
        </w:rPr>
      </w:pPr>
      <w:r w:rsidRPr="00C04993">
        <w:rPr>
          <w:b/>
        </w:rPr>
        <w:t>Técnicas para controlar las recurrencias, se encuentra varias técnicas para controlarlas</w:t>
      </w:r>
    </w:p>
    <w:tbl>
      <w:tblPr>
        <w:tblStyle w:val="afffb"/>
        <w:tblW w:w="1570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76"/>
        <w:gridCol w:w="14025"/>
      </w:tblGrid>
      <w:tr w:rsidR="0040350B" w:rsidRPr="00C04993" w14:paraId="0FD7F4C7" w14:textId="77777777">
        <w:trPr>
          <w:trHeight w:val="580"/>
        </w:trPr>
        <w:tc>
          <w:tcPr>
            <w:tcW w:w="1676" w:type="dxa"/>
            <w:shd w:val="clear" w:color="auto" w:fill="C9DAF8"/>
            <w:tcMar>
              <w:top w:w="100" w:type="dxa"/>
              <w:left w:w="100" w:type="dxa"/>
              <w:bottom w:w="100" w:type="dxa"/>
              <w:right w:w="100" w:type="dxa"/>
            </w:tcMar>
          </w:tcPr>
          <w:p w14:paraId="6715591B" w14:textId="77777777" w:rsidR="00791291" w:rsidRPr="00C04993" w:rsidRDefault="000C22BE">
            <w:pPr>
              <w:widowControl w:val="0"/>
              <w:pBdr>
                <w:top w:val="nil"/>
                <w:left w:val="nil"/>
                <w:bottom w:val="nil"/>
                <w:right w:val="nil"/>
                <w:between w:val="nil"/>
              </w:pBdr>
              <w:spacing w:line="240" w:lineRule="auto"/>
            </w:pPr>
            <w:r w:rsidRPr="00C04993">
              <w:t>Tipo de recurso</w:t>
            </w:r>
          </w:p>
        </w:tc>
        <w:tc>
          <w:tcPr>
            <w:tcW w:w="14025" w:type="dxa"/>
            <w:shd w:val="clear" w:color="auto" w:fill="C9DAF8"/>
            <w:tcMar>
              <w:top w:w="100" w:type="dxa"/>
              <w:left w:w="100" w:type="dxa"/>
              <w:bottom w:w="100" w:type="dxa"/>
              <w:right w:w="100" w:type="dxa"/>
            </w:tcMar>
          </w:tcPr>
          <w:p w14:paraId="390855FF" w14:textId="77777777" w:rsidR="00791291" w:rsidRPr="00C04993" w:rsidRDefault="000C22BE">
            <w:pPr>
              <w:pStyle w:val="Ttulo"/>
              <w:jc w:val="center"/>
              <w:rPr>
                <w:sz w:val="22"/>
                <w:szCs w:val="22"/>
              </w:rPr>
            </w:pPr>
            <w:bookmarkStart w:id="9" w:name="_heading=h.3rdcrjn" w:colFirst="0" w:colLast="0"/>
            <w:bookmarkEnd w:id="9"/>
            <w:r w:rsidRPr="00C04993">
              <w:rPr>
                <w:sz w:val="22"/>
                <w:szCs w:val="22"/>
              </w:rPr>
              <w:t>Cajón de texto de color</w:t>
            </w:r>
          </w:p>
        </w:tc>
      </w:tr>
      <w:tr w:rsidR="00791291" w:rsidRPr="00C04993" w14:paraId="3C57517A" w14:textId="77777777">
        <w:trPr>
          <w:trHeight w:val="420"/>
        </w:trPr>
        <w:tc>
          <w:tcPr>
            <w:tcW w:w="15701" w:type="dxa"/>
            <w:gridSpan w:val="2"/>
            <w:shd w:val="clear" w:color="auto" w:fill="auto"/>
            <w:tcMar>
              <w:top w:w="100" w:type="dxa"/>
              <w:left w:w="100" w:type="dxa"/>
              <w:bottom w:w="100" w:type="dxa"/>
              <w:right w:w="100" w:type="dxa"/>
            </w:tcMar>
          </w:tcPr>
          <w:p w14:paraId="6AD6214D" w14:textId="77777777" w:rsidR="00791291" w:rsidRPr="00C04993" w:rsidRDefault="000C22BE">
            <w:pPr>
              <w:spacing w:after="120" w:line="240" w:lineRule="auto"/>
            </w:pPr>
            <w:r w:rsidRPr="00C04993">
              <w:t>Dentro de las más utilizadas están los bloqueos; sin embargo, también es utilizado el control multi-versión y las marcas de tiempo.</w:t>
            </w:r>
          </w:p>
          <w:p w14:paraId="33C86ADA" w14:textId="77777777" w:rsidR="00791291" w:rsidRPr="00C04993" w:rsidRDefault="00791291">
            <w:pPr>
              <w:spacing w:after="120" w:line="240" w:lineRule="auto"/>
            </w:pPr>
          </w:p>
          <w:p w14:paraId="2AB80BFB" w14:textId="77777777" w:rsidR="00791291" w:rsidRPr="00C04993" w:rsidRDefault="000C22BE">
            <w:pPr>
              <w:spacing w:after="120" w:line="240" w:lineRule="auto"/>
              <w:rPr>
                <w:b/>
              </w:rPr>
            </w:pPr>
            <w:r w:rsidRPr="00C04993">
              <w:rPr>
                <w:b/>
                <w:noProof/>
                <w:lang w:val="es-CO"/>
              </w:rPr>
              <w:drawing>
                <wp:inline distT="0" distB="0" distL="0" distR="0" wp14:anchorId="756298D7" wp14:editId="628E764D">
                  <wp:extent cx="419281" cy="419281"/>
                  <wp:effectExtent l="0" t="0" r="0" b="0"/>
                  <wp:docPr id="213" name="image69.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9.png" descr="Icono&#10;&#10;Descripción generada automáticamente"/>
                          <pic:cNvPicPr preferRelativeResize="0"/>
                        </pic:nvPicPr>
                        <pic:blipFill>
                          <a:blip r:embed="rId26"/>
                          <a:srcRect/>
                          <a:stretch>
                            <a:fillRect/>
                          </a:stretch>
                        </pic:blipFill>
                        <pic:spPr>
                          <a:xfrm>
                            <a:off x="0" y="0"/>
                            <a:ext cx="419281" cy="419281"/>
                          </a:xfrm>
                          <a:prstGeom prst="rect">
                            <a:avLst/>
                          </a:prstGeom>
                          <a:ln/>
                        </pic:spPr>
                      </pic:pic>
                    </a:graphicData>
                  </a:graphic>
                </wp:inline>
              </w:drawing>
            </w:r>
            <w:r w:rsidRPr="00C04993">
              <w:rPr>
                <w:b/>
              </w:rPr>
              <w:t>Bloqueos binarios</w:t>
            </w:r>
          </w:p>
          <w:p w14:paraId="71B06D67" w14:textId="77777777" w:rsidR="00791291" w:rsidRPr="00C04993" w:rsidRDefault="000C22BE">
            <w:pPr>
              <w:spacing w:after="120" w:line="240" w:lineRule="auto"/>
            </w:pPr>
            <w:r w:rsidRPr="00C04993">
              <w:t>La primera forma de bloquear es utilizar bloqueos binarios. En un bloqueo binario, cada transacción debe solicitar el bloqueo de cada parte de datos A que vaya a utilizar antes de ingresar a él, sea para leerlo o escribirlo, a través de una operación bloquear(A). Deberá redimir todos los bloqueos, mediante una operación desbloquear(A) de modo que otros procesos puedan tomarlos.</w:t>
            </w:r>
          </w:p>
          <w:p w14:paraId="186204BA" w14:textId="77777777" w:rsidR="00791291" w:rsidRPr="00C04993" w:rsidRDefault="000C22BE">
            <w:pPr>
              <w:spacing w:after="120" w:line="240" w:lineRule="auto"/>
            </w:pPr>
            <w:r w:rsidRPr="00C04993">
              <w:t>Este sistema de bloqueos tiene una descripción muy simple, ya que solo necesita mantener una tabla que indica qué partes de los datos está bloqueada y por cuál transacción.</w:t>
            </w:r>
          </w:p>
          <w:p w14:paraId="035C143D" w14:textId="77777777" w:rsidR="00791291" w:rsidRPr="00C04993" w:rsidRDefault="00791291">
            <w:pPr>
              <w:spacing w:after="120" w:line="240" w:lineRule="auto"/>
            </w:pPr>
          </w:p>
          <w:p w14:paraId="7E811244" w14:textId="77777777" w:rsidR="00791291" w:rsidRPr="00C04993" w:rsidRDefault="000C22BE">
            <w:pPr>
              <w:spacing w:after="120" w:line="240" w:lineRule="auto"/>
              <w:rPr>
                <w:b/>
              </w:rPr>
            </w:pPr>
            <w:r w:rsidRPr="00C04993">
              <w:rPr>
                <w:b/>
                <w:noProof/>
                <w:lang w:val="es-CO"/>
              </w:rPr>
              <w:drawing>
                <wp:inline distT="0" distB="0" distL="0" distR="0" wp14:anchorId="0E5D4E1A" wp14:editId="2C8A0507">
                  <wp:extent cx="419281" cy="419281"/>
                  <wp:effectExtent l="0" t="0" r="0" b="0"/>
                  <wp:docPr id="212" name="image69.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9.png" descr="Icono&#10;&#10;Descripción generada automáticamente"/>
                          <pic:cNvPicPr preferRelativeResize="0"/>
                        </pic:nvPicPr>
                        <pic:blipFill>
                          <a:blip r:embed="rId26"/>
                          <a:srcRect/>
                          <a:stretch>
                            <a:fillRect/>
                          </a:stretch>
                        </pic:blipFill>
                        <pic:spPr>
                          <a:xfrm>
                            <a:off x="0" y="0"/>
                            <a:ext cx="419281" cy="419281"/>
                          </a:xfrm>
                          <a:prstGeom prst="rect">
                            <a:avLst/>
                          </a:prstGeom>
                          <a:ln/>
                        </pic:spPr>
                      </pic:pic>
                    </a:graphicData>
                  </a:graphic>
                </wp:inline>
              </w:drawing>
            </w:r>
            <w:r w:rsidRPr="00C04993">
              <w:rPr>
                <w:b/>
              </w:rPr>
              <w:t xml:space="preserve">Bloqueos de lectura/escritura </w:t>
            </w:r>
          </w:p>
          <w:p w14:paraId="38A6BE0E" w14:textId="77777777" w:rsidR="00791291" w:rsidRPr="00C04993" w:rsidRDefault="000C22BE">
            <w:pPr>
              <w:spacing w:after="120" w:line="240" w:lineRule="auto"/>
            </w:pPr>
            <w:r w:rsidRPr="00C04993">
              <w:t>Es un método utilizado en los SGBD para restringir el proceso de las tablas que sean definidas en ciertos momentos todo dependerá de la alta concurrencia que exista; para el caso, podemos ver el siguiente código:</w:t>
            </w:r>
          </w:p>
          <w:p w14:paraId="6FD5E298" w14:textId="77777777" w:rsidR="00791291" w:rsidRPr="00C04993" w:rsidRDefault="00791291">
            <w:pPr>
              <w:spacing w:after="120" w:line="240" w:lineRule="auto"/>
              <w:rPr>
                <w:b/>
              </w:rPr>
            </w:pPr>
          </w:p>
          <w:p w14:paraId="7B62D44E" w14:textId="77777777" w:rsidR="00791291" w:rsidRPr="00C04993" w:rsidRDefault="00791291">
            <w:pPr>
              <w:spacing w:after="120" w:line="240" w:lineRule="auto"/>
              <w:rPr>
                <w:b/>
              </w:rPr>
            </w:pPr>
          </w:p>
          <w:p w14:paraId="1977B48A" w14:textId="77777777" w:rsidR="00791291" w:rsidRPr="00C04993" w:rsidRDefault="00791291">
            <w:pPr>
              <w:spacing w:after="120" w:line="240" w:lineRule="auto"/>
              <w:rPr>
                <w:b/>
              </w:rPr>
            </w:pPr>
          </w:p>
          <w:p w14:paraId="2055E3E2" w14:textId="77777777" w:rsidR="00791291" w:rsidRPr="00C04993" w:rsidRDefault="00791291">
            <w:pPr>
              <w:spacing w:after="120" w:line="240" w:lineRule="auto"/>
              <w:rPr>
                <w:b/>
              </w:rPr>
            </w:pPr>
          </w:p>
          <w:p w14:paraId="1A140F19" w14:textId="77777777" w:rsidR="00791291" w:rsidRPr="00C04993" w:rsidRDefault="000C22BE">
            <w:pPr>
              <w:spacing w:after="120" w:line="240" w:lineRule="auto"/>
              <w:rPr>
                <w:b/>
              </w:rPr>
            </w:pPr>
            <w:r w:rsidRPr="00C04993">
              <w:rPr>
                <w:b/>
              </w:rPr>
              <w:t>Figura 1</w:t>
            </w:r>
          </w:p>
          <w:p w14:paraId="0E93FC31" w14:textId="77777777" w:rsidR="00791291" w:rsidRPr="00C04993" w:rsidRDefault="000C22BE">
            <w:pPr>
              <w:spacing w:after="120" w:line="240" w:lineRule="auto"/>
            </w:pPr>
            <w:r w:rsidRPr="00C04993">
              <w:rPr>
                <w:i/>
              </w:rPr>
              <w:t>Bloque escritura en una tabla</w:t>
            </w:r>
          </w:p>
          <w:p w14:paraId="5E3E8990" w14:textId="77777777" w:rsidR="00791291" w:rsidRPr="00C04993" w:rsidRDefault="000C22BE">
            <w:pPr>
              <w:spacing w:after="120" w:line="240" w:lineRule="auto"/>
            </w:pPr>
            <w:r w:rsidRPr="00C04993">
              <w:t xml:space="preserve"> </w:t>
            </w:r>
            <w:r w:rsidRPr="00C04993">
              <w:rPr>
                <w:noProof/>
                <w:lang w:val="es-CO"/>
              </w:rPr>
              <mc:AlternateContent>
                <mc:Choice Requires="wps">
                  <w:drawing>
                    <wp:anchor distT="0" distB="0" distL="114300" distR="114300" simplePos="0" relativeHeight="251660288" behindDoc="0" locked="0" layoutInCell="1" hidden="0" allowOverlap="1" wp14:anchorId="45EF9F41" wp14:editId="14BD65EB">
                      <wp:simplePos x="0" y="0"/>
                      <wp:positionH relativeFrom="column">
                        <wp:posOffset>4381500</wp:posOffset>
                      </wp:positionH>
                      <wp:positionV relativeFrom="paragraph">
                        <wp:posOffset>0</wp:posOffset>
                      </wp:positionV>
                      <wp:extent cx="2223818" cy="810883"/>
                      <wp:effectExtent l="0" t="0" r="0" b="0"/>
                      <wp:wrapNone/>
                      <wp:docPr id="162" name="Rectángulo 162"/>
                      <wp:cNvGraphicFramePr/>
                      <a:graphic xmlns:a="http://schemas.openxmlformats.org/drawingml/2006/main">
                        <a:graphicData uri="http://schemas.microsoft.com/office/word/2010/wordprocessingShape">
                          <wps:wsp>
                            <wps:cNvSpPr/>
                            <wps:spPr>
                              <a:xfrm>
                                <a:off x="4243616" y="3384084"/>
                                <a:ext cx="2204768" cy="791833"/>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2A6F91F3" w14:textId="77777777" w:rsidR="00371DD8" w:rsidRDefault="00371DD8">
                                  <w:pPr>
                                    <w:spacing w:line="275" w:lineRule="auto"/>
                                    <w:jc w:val="center"/>
                                    <w:textDirection w:val="btLr"/>
                                  </w:pPr>
                                  <w:r>
                                    <w:rPr>
                                      <w:color w:val="000000"/>
                                      <w:sz w:val="16"/>
                                    </w:rPr>
                                    <w:t>Código SQL, que bloque la escritura de la tabla mylock y la escritura de la tabla book,</w:t>
                                  </w:r>
                                </w:p>
                              </w:txbxContent>
                            </wps:txbx>
                            <wps:bodyPr spcFirstLastPara="1" wrap="square" lIns="91425" tIns="45700" rIns="91425" bIns="45700" anchor="ctr" anchorCtr="0">
                              <a:noAutofit/>
                            </wps:bodyPr>
                          </wps:wsp>
                        </a:graphicData>
                      </a:graphic>
                    </wp:anchor>
                  </w:drawing>
                </mc:Choice>
                <mc:Fallback>
                  <w:pict>
                    <v:rect w14:anchorId="45EF9F41" id="Rectángulo 162" o:spid="_x0000_s1026" style="position:absolute;margin-left:345pt;margin-top:0;width:175.1pt;height:63.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&#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2A6F91F3" w14:textId="77777777" w:rsidR="00371DD8" w:rsidRDefault="00371DD8">
                            <w:pPr>
                              <w:spacing w:line="275" w:lineRule="auto"/>
                              <w:jc w:val="center"/>
                              <w:textDirection w:val="btLr"/>
                            </w:pPr>
                            <w:r>
                              <w:rPr>
                                <w:color w:val="000000"/>
                                <w:sz w:val="16"/>
                              </w:rPr>
                              <w:t>Código SQL, que bloque la escritura de la tabla mylock y la escritura de la tabla book,</w:t>
                            </w:r>
                          </w:p>
                        </w:txbxContent>
                      </v:textbox>
                    </v:rect>
                  </w:pict>
                </mc:Fallback>
              </mc:AlternateContent>
            </w:r>
            <w:r w:rsidRPr="00C04993">
              <w:rPr>
                <w:noProof/>
                <w:lang w:val="es-CO"/>
              </w:rPr>
              <mc:AlternateContent>
                <mc:Choice Requires="wps">
                  <w:drawing>
                    <wp:anchor distT="0" distB="0" distL="114300" distR="114300" simplePos="0" relativeHeight="251661312" behindDoc="0" locked="0" layoutInCell="1" hidden="0" allowOverlap="1" wp14:anchorId="40FBB207" wp14:editId="12E97F3A">
                      <wp:simplePos x="0" y="0"/>
                      <wp:positionH relativeFrom="column">
                        <wp:posOffset>1917700</wp:posOffset>
                      </wp:positionH>
                      <wp:positionV relativeFrom="paragraph">
                        <wp:posOffset>-12699</wp:posOffset>
                      </wp:positionV>
                      <wp:extent cx="2506980" cy="96519"/>
                      <wp:effectExtent l="0" t="0" r="0" b="0"/>
                      <wp:wrapNone/>
                      <wp:docPr id="159" name="Conector: curvado 159"/>
                      <wp:cNvGraphicFramePr/>
                      <a:graphic xmlns:a="http://schemas.openxmlformats.org/drawingml/2006/main">
                        <a:graphicData uri="http://schemas.microsoft.com/office/word/2010/wordprocessingShape">
                          <wps:wsp>
                            <wps:cNvCnPr/>
                            <wps:spPr>
                              <a:xfrm rot="10800000" flipH="1">
                                <a:off x="4117910" y="3757141"/>
                                <a:ext cx="2456180" cy="45719"/>
                              </a:xfrm>
                              <a:prstGeom prst="curvedConnector3">
                                <a:avLst>
                                  <a:gd name="adj1" fmla="val 100498"/>
                                </a:avLst>
                              </a:prstGeom>
                              <a:noFill/>
                              <a:ln w="25400" cap="flat" cmpd="sng">
                                <a:solidFill>
                                  <a:schemeClr val="accent1"/>
                                </a:solidFill>
                                <a:prstDash val="solid"/>
                                <a:round/>
                                <a:headEnd type="none" w="sm" len="sm"/>
                                <a:tailEnd type="triangle" w="med" len="med"/>
                              </a:ln>
                            </wps:spPr>
                            <wps:bodyPr/>
                          </wps:wsp>
                        </a:graphicData>
                      </a:graphic>
                    </wp:anchor>
                  </w:drawing>
                </mc:Choice>
                <mc:Fallback>
                  <w:pict>
                    <v:shapetype w14:anchorId="1A27A3A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159" o:spid="_x0000_s1026" type="#_x0000_t38" style="position:absolute;margin-left:151pt;margin-top:-1pt;width:197.4pt;height:7.6pt;rotation:18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" adj="21708" strokecolor="#4f81bd [3204]" strokeweight="2pt">
                      <v:stroke startarrowwidth="narrow" startarrowlength="short" endarrow="block"/>
                    </v:shape>
                  </w:pict>
                </mc:Fallback>
              </mc:AlternateContent>
            </w:r>
          </w:p>
          <w:p w14:paraId="20304822" w14:textId="77777777" w:rsidR="00791291" w:rsidRPr="00C04993" w:rsidRDefault="000C22BE">
            <w:pPr>
              <w:spacing w:after="120" w:line="240" w:lineRule="auto"/>
            </w:pPr>
            <w:r w:rsidRPr="00C04993">
              <w:rPr>
                <w:noProof/>
                <w:lang w:val="es-CO"/>
              </w:rPr>
              <w:drawing>
                <wp:anchor distT="0" distB="0" distL="114300" distR="114300" simplePos="0" relativeHeight="251662336" behindDoc="0" locked="0" layoutInCell="1" hidden="0" allowOverlap="1" wp14:anchorId="22C28EE4" wp14:editId="1CF08ADC">
                  <wp:simplePos x="0" y="0"/>
                  <wp:positionH relativeFrom="column">
                    <wp:posOffset>97157</wp:posOffset>
                  </wp:positionH>
                  <wp:positionV relativeFrom="paragraph">
                    <wp:posOffset>-258443</wp:posOffset>
                  </wp:positionV>
                  <wp:extent cx="2565400" cy="1929765"/>
                  <wp:effectExtent l="0" t="0" r="0" b="0"/>
                  <wp:wrapSquare wrapText="bothSides" distT="0" distB="0" distL="114300" distR="114300"/>
                  <wp:docPr id="176" name="image2.png" descr="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png" descr="Imagen que contiene Texto&#10;&#10;Descripción generada automáticamente"/>
                          <pic:cNvPicPr preferRelativeResize="0"/>
                        </pic:nvPicPr>
                        <pic:blipFill>
                          <a:blip r:embed="rId27"/>
                          <a:srcRect/>
                          <a:stretch>
                            <a:fillRect/>
                          </a:stretch>
                        </pic:blipFill>
                        <pic:spPr>
                          <a:xfrm>
                            <a:off x="0" y="0"/>
                            <a:ext cx="2565400" cy="1929765"/>
                          </a:xfrm>
                          <a:prstGeom prst="rect">
                            <a:avLst/>
                          </a:prstGeom>
                          <a:ln/>
                        </pic:spPr>
                      </pic:pic>
                    </a:graphicData>
                  </a:graphic>
                </wp:anchor>
              </w:drawing>
            </w:r>
          </w:p>
          <w:p w14:paraId="774C0CA0" w14:textId="77777777" w:rsidR="00791291" w:rsidRPr="00C04993" w:rsidRDefault="00791291">
            <w:pPr>
              <w:spacing w:after="120" w:line="240" w:lineRule="auto"/>
            </w:pPr>
          </w:p>
          <w:p w14:paraId="3B8D52E2" w14:textId="77777777" w:rsidR="00791291" w:rsidRPr="00C04993" w:rsidRDefault="00791291">
            <w:pPr>
              <w:spacing w:after="120" w:line="240" w:lineRule="auto"/>
            </w:pPr>
          </w:p>
          <w:p w14:paraId="37B16C36" w14:textId="77777777" w:rsidR="00791291" w:rsidRPr="00C04993" w:rsidRDefault="00791291">
            <w:pPr>
              <w:spacing w:after="120" w:line="240" w:lineRule="auto"/>
            </w:pPr>
          </w:p>
          <w:p w14:paraId="2C9131BB" w14:textId="77777777" w:rsidR="00791291" w:rsidRPr="00C04993" w:rsidRDefault="00791291">
            <w:pPr>
              <w:spacing w:after="120" w:line="240" w:lineRule="auto"/>
            </w:pPr>
          </w:p>
          <w:p w14:paraId="592D8BCE" w14:textId="77777777" w:rsidR="00791291" w:rsidRPr="00C04993" w:rsidRDefault="00791291">
            <w:pPr>
              <w:spacing w:after="120" w:line="240" w:lineRule="auto"/>
            </w:pPr>
          </w:p>
          <w:p w14:paraId="43593281" w14:textId="77777777" w:rsidR="00791291" w:rsidRPr="00C04993" w:rsidRDefault="00791291">
            <w:pPr>
              <w:spacing w:after="120" w:line="240" w:lineRule="auto"/>
              <w:rPr>
                <w:i/>
              </w:rPr>
            </w:pPr>
          </w:p>
          <w:p w14:paraId="4FF36271" w14:textId="77777777" w:rsidR="00791291" w:rsidRPr="00C04993" w:rsidRDefault="00791291">
            <w:pPr>
              <w:spacing w:after="120" w:line="240" w:lineRule="auto"/>
              <w:rPr>
                <w:i/>
              </w:rPr>
            </w:pPr>
          </w:p>
          <w:p w14:paraId="47147240" w14:textId="77777777" w:rsidR="00791291" w:rsidRPr="00C04993" w:rsidRDefault="000C22BE">
            <w:pPr>
              <w:spacing w:after="120" w:line="240" w:lineRule="auto"/>
              <w:rPr>
                <w:i/>
                <w:u w:val="single"/>
              </w:rPr>
            </w:pPr>
            <w:r w:rsidRPr="00C04993">
              <w:rPr>
                <w:i/>
                <w:iCs/>
              </w:rPr>
              <w:t>Nota:</w:t>
            </w:r>
            <w:r w:rsidRPr="00C04993">
              <w:t xml:space="preserve"> El gráfico representa como debe aparecer el código en consola de Mysl</w:t>
            </w:r>
            <w:r w:rsidR="0095200F" w:rsidRPr="00C04993">
              <w:t>,</w:t>
            </w:r>
            <w:r w:rsidRPr="00C04993">
              <w:t xml:space="preserve"> nos muestra el bloque de escritura. Tomado de</w:t>
            </w:r>
            <w:r w:rsidR="0095200F" w:rsidRPr="00C04993">
              <w:t>:</w:t>
            </w:r>
            <w:r w:rsidRPr="00C04993">
              <w:t xml:space="preserve"> </w:t>
            </w:r>
            <w:hyperlink r:id="rId28">
              <w:r w:rsidRPr="00C04993">
                <w:rPr>
                  <w:i/>
                  <w:u w:val="single"/>
                </w:rPr>
                <w:t>https://programmerclick.com/images/897/4edd5fd12094749c0f1258f8f283ff19.png</w:t>
              </w:r>
            </w:hyperlink>
          </w:p>
          <w:p w14:paraId="766FDBFC" w14:textId="77777777" w:rsidR="00791291" w:rsidRPr="00C04993" w:rsidRDefault="00B243F5">
            <w:pPr>
              <w:widowControl w:val="0"/>
              <w:spacing w:line="240" w:lineRule="auto"/>
              <w:rPr>
                <w:i/>
              </w:rPr>
            </w:pPr>
            <w:r w:rsidRPr="00C04993">
              <w:t>Imagen: 228130_i10</w:t>
            </w:r>
          </w:p>
        </w:tc>
      </w:tr>
    </w:tbl>
    <w:p w14:paraId="7CDD83C4" w14:textId="77777777" w:rsidR="00791291" w:rsidRPr="00C04993" w:rsidRDefault="00791291">
      <w:pPr>
        <w:spacing w:after="120" w:line="240" w:lineRule="auto"/>
      </w:pPr>
    </w:p>
    <w:p w14:paraId="5914FD39" w14:textId="77777777" w:rsidR="00791291" w:rsidRPr="00C04993" w:rsidRDefault="000C22BE">
      <w:pPr>
        <w:pBdr>
          <w:top w:val="nil"/>
          <w:left w:val="nil"/>
          <w:bottom w:val="nil"/>
          <w:right w:val="nil"/>
          <w:between w:val="nil"/>
        </w:pBdr>
        <w:spacing w:after="120"/>
        <w:rPr>
          <w:b/>
        </w:rPr>
      </w:pPr>
      <w:r w:rsidRPr="00C04993">
        <w:rPr>
          <w:b/>
        </w:rPr>
        <w:t>1.2 Seguridad de BD SQL y NOSQL</w:t>
      </w:r>
    </w:p>
    <w:tbl>
      <w:tblPr>
        <w:tblStyle w:val="afffc"/>
        <w:tblW w:w="15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3620"/>
      </w:tblGrid>
      <w:tr w:rsidR="0040350B" w:rsidRPr="00C04993" w14:paraId="747CA1DD" w14:textId="77777777">
        <w:tc>
          <w:tcPr>
            <w:tcW w:w="1980" w:type="dxa"/>
            <w:shd w:val="clear" w:color="auto" w:fill="C9DAF8"/>
            <w:tcMar>
              <w:top w:w="100" w:type="dxa"/>
              <w:left w:w="100" w:type="dxa"/>
              <w:bottom w:w="100" w:type="dxa"/>
              <w:right w:w="100" w:type="dxa"/>
            </w:tcMar>
          </w:tcPr>
          <w:p w14:paraId="154359D6" w14:textId="77777777" w:rsidR="00791291" w:rsidRPr="00C04993" w:rsidRDefault="000C22BE">
            <w:pPr>
              <w:widowControl w:val="0"/>
              <w:pBdr>
                <w:top w:val="nil"/>
                <w:left w:val="nil"/>
                <w:bottom w:val="nil"/>
                <w:right w:val="nil"/>
                <w:between w:val="nil"/>
              </w:pBdr>
              <w:spacing w:line="240" w:lineRule="auto"/>
              <w:rPr>
                <w:b/>
              </w:rPr>
            </w:pPr>
            <w:r w:rsidRPr="00C04993">
              <w:rPr>
                <w:b/>
              </w:rPr>
              <w:t>Tipo de recurso</w:t>
            </w:r>
          </w:p>
        </w:tc>
        <w:tc>
          <w:tcPr>
            <w:tcW w:w="13620" w:type="dxa"/>
            <w:shd w:val="clear" w:color="auto" w:fill="C9DAF8"/>
            <w:tcMar>
              <w:top w:w="100" w:type="dxa"/>
              <w:left w:w="100" w:type="dxa"/>
              <w:bottom w:w="100" w:type="dxa"/>
              <w:right w:w="100" w:type="dxa"/>
            </w:tcMar>
          </w:tcPr>
          <w:p w14:paraId="53DA3052" w14:textId="77777777" w:rsidR="00791291" w:rsidRPr="00C04993" w:rsidRDefault="000C22BE">
            <w:pPr>
              <w:pStyle w:val="Ttulo"/>
              <w:widowControl w:val="0"/>
              <w:spacing w:line="240" w:lineRule="auto"/>
              <w:jc w:val="center"/>
              <w:rPr>
                <w:sz w:val="22"/>
                <w:szCs w:val="22"/>
              </w:rPr>
            </w:pPr>
            <w:bookmarkStart w:id="10" w:name="_heading=h.26in1rg" w:colFirst="0" w:colLast="0"/>
            <w:bookmarkEnd w:id="10"/>
            <w:r w:rsidRPr="00C04993">
              <w:rPr>
                <w:sz w:val="22"/>
                <w:szCs w:val="22"/>
              </w:rPr>
              <w:t>Rutas / Pasos. Verticales 1</w:t>
            </w:r>
          </w:p>
        </w:tc>
      </w:tr>
      <w:tr w:rsidR="0040350B" w:rsidRPr="00C04993" w14:paraId="1C486C59" w14:textId="77777777">
        <w:tc>
          <w:tcPr>
            <w:tcW w:w="1980" w:type="dxa"/>
            <w:shd w:val="clear" w:color="auto" w:fill="auto"/>
            <w:tcMar>
              <w:top w:w="100" w:type="dxa"/>
              <w:left w:w="100" w:type="dxa"/>
              <w:bottom w:w="100" w:type="dxa"/>
              <w:right w:w="100" w:type="dxa"/>
            </w:tcMar>
          </w:tcPr>
          <w:p w14:paraId="6C5A8096" w14:textId="77777777" w:rsidR="00791291" w:rsidRPr="00C04993" w:rsidRDefault="000C22BE">
            <w:pPr>
              <w:widowControl w:val="0"/>
              <w:spacing w:line="240" w:lineRule="auto"/>
              <w:ind w:right="-804"/>
              <w:rPr>
                <w:b/>
              </w:rPr>
            </w:pPr>
            <w:r w:rsidRPr="00C04993">
              <w:rPr>
                <w:b/>
              </w:rPr>
              <w:t>Introducción</w:t>
            </w:r>
          </w:p>
        </w:tc>
        <w:tc>
          <w:tcPr>
            <w:tcW w:w="13620" w:type="dxa"/>
            <w:shd w:val="clear" w:color="auto" w:fill="auto"/>
            <w:tcMar>
              <w:top w:w="100" w:type="dxa"/>
              <w:left w:w="100" w:type="dxa"/>
              <w:bottom w:w="100" w:type="dxa"/>
              <w:right w:w="100" w:type="dxa"/>
            </w:tcMar>
          </w:tcPr>
          <w:p w14:paraId="6703EA82" w14:textId="77777777" w:rsidR="00791291" w:rsidRPr="00C04993" w:rsidRDefault="000C22BE">
            <w:pPr>
              <w:widowControl w:val="0"/>
              <w:spacing w:line="240" w:lineRule="auto"/>
            </w:pPr>
            <w:r w:rsidRPr="00C04993">
              <w:t xml:space="preserve">Vamos a instalar un servidor de </w:t>
            </w:r>
            <w:r w:rsidR="00AE2CC0" w:rsidRPr="00C04993">
              <w:t xml:space="preserve">bases </w:t>
            </w:r>
            <w:r w:rsidRPr="00C04993">
              <w:t xml:space="preserve">de datos </w:t>
            </w:r>
            <w:r w:rsidR="00EC3172" w:rsidRPr="00C04993">
              <w:t>MySQL</w:t>
            </w:r>
            <w:r w:rsidRPr="00C04993">
              <w:t>, para ello tener en cuenta lo siguiente:</w:t>
            </w:r>
          </w:p>
        </w:tc>
      </w:tr>
      <w:tr w:rsidR="0040350B" w:rsidRPr="00C04993" w14:paraId="1F483085" w14:textId="77777777">
        <w:trPr>
          <w:trHeight w:val="420"/>
        </w:trPr>
        <w:tc>
          <w:tcPr>
            <w:tcW w:w="15600" w:type="dxa"/>
            <w:gridSpan w:val="2"/>
            <w:shd w:val="clear" w:color="auto" w:fill="auto"/>
            <w:tcMar>
              <w:top w:w="100" w:type="dxa"/>
              <w:left w:w="100" w:type="dxa"/>
              <w:bottom w:w="100" w:type="dxa"/>
              <w:right w:w="100" w:type="dxa"/>
            </w:tcMar>
          </w:tcPr>
          <w:p w14:paraId="2171541F" w14:textId="77777777" w:rsidR="00791291" w:rsidRPr="00C04993" w:rsidRDefault="00000000">
            <w:pPr>
              <w:widowControl w:val="0"/>
              <w:spacing w:line="240" w:lineRule="auto"/>
              <w:jc w:val="center"/>
            </w:pPr>
            <w:sdt>
              <w:sdtPr>
                <w:tag w:val="goog_rdk_2"/>
                <w:id w:val="-844172553"/>
                <w:showingPlcHdr/>
              </w:sdtPr>
              <w:sdtContent>
                <w:r w:rsidR="00CA5EF0" w:rsidRPr="00C04993">
                  <w:t xml:space="preserve">     </w:t>
                </w:r>
                <w:commentRangeStart w:id="11"/>
              </w:sdtContent>
            </w:sdt>
            <w:r w:rsidR="000C22BE" w:rsidRPr="00C04993">
              <w:rPr>
                <w:noProof/>
                <w:lang w:val="es-CO"/>
              </w:rPr>
              <w:drawing>
                <wp:inline distT="0" distB="0" distL="0" distR="0" wp14:anchorId="530BDF14" wp14:editId="0979F536">
                  <wp:extent cx="2444582" cy="1630535"/>
                  <wp:effectExtent l="0" t="0" r="0" b="0"/>
                  <wp:docPr id="214" name="image71.jpg" descr="update concept, software upgrade icon on virtual screen"/>
                  <wp:cNvGraphicFramePr/>
                  <a:graphic xmlns:a="http://schemas.openxmlformats.org/drawingml/2006/main">
                    <a:graphicData uri="http://schemas.openxmlformats.org/drawingml/2006/picture">
                      <pic:pic xmlns:pic="http://schemas.openxmlformats.org/drawingml/2006/picture">
                        <pic:nvPicPr>
                          <pic:cNvPr id="0" name="image71.jpg" descr="update concept, software upgrade icon on virtual screen"/>
                          <pic:cNvPicPr preferRelativeResize="0"/>
                        </pic:nvPicPr>
                        <pic:blipFill>
                          <a:blip r:embed="rId29"/>
                          <a:srcRect/>
                          <a:stretch>
                            <a:fillRect/>
                          </a:stretch>
                        </pic:blipFill>
                        <pic:spPr>
                          <a:xfrm>
                            <a:off x="0" y="0"/>
                            <a:ext cx="2444582" cy="1630535"/>
                          </a:xfrm>
                          <a:prstGeom prst="rect">
                            <a:avLst/>
                          </a:prstGeom>
                          <a:ln/>
                        </pic:spPr>
                      </pic:pic>
                    </a:graphicData>
                  </a:graphic>
                </wp:inline>
              </w:drawing>
            </w:r>
            <w:commentRangeEnd w:id="11"/>
            <w:r w:rsidR="000C22BE" w:rsidRPr="00C04993">
              <w:commentReference w:id="11"/>
            </w:r>
          </w:p>
          <w:p w14:paraId="13B4EF2C" w14:textId="77777777" w:rsidR="00791291" w:rsidRPr="00C04993" w:rsidRDefault="00791291">
            <w:pPr>
              <w:widowControl w:val="0"/>
              <w:spacing w:line="240" w:lineRule="auto"/>
              <w:jc w:val="center"/>
            </w:pPr>
          </w:p>
        </w:tc>
      </w:tr>
      <w:tr w:rsidR="0040350B" w:rsidRPr="00C04993" w14:paraId="1BFAAC92" w14:textId="77777777">
        <w:tc>
          <w:tcPr>
            <w:tcW w:w="1980" w:type="dxa"/>
            <w:shd w:val="clear" w:color="auto" w:fill="auto"/>
            <w:tcMar>
              <w:top w:w="100" w:type="dxa"/>
              <w:left w:w="100" w:type="dxa"/>
              <w:bottom w:w="100" w:type="dxa"/>
              <w:right w:w="100" w:type="dxa"/>
            </w:tcMar>
          </w:tcPr>
          <w:p w14:paraId="2F7A275F" w14:textId="77777777" w:rsidR="00791291" w:rsidRPr="00C04993" w:rsidRDefault="000C22BE">
            <w:pPr>
              <w:widowControl w:val="0"/>
              <w:pBdr>
                <w:top w:val="nil"/>
                <w:left w:val="nil"/>
                <w:bottom w:val="nil"/>
                <w:right w:val="nil"/>
                <w:between w:val="nil"/>
              </w:pBdr>
              <w:spacing w:line="240" w:lineRule="auto"/>
              <w:jc w:val="center"/>
              <w:rPr>
                <w:b/>
              </w:rPr>
            </w:pPr>
            <w:r w:rsidRPr="00C04993">
              <w:rPr>
                <w:b/>
              </w:rPr>
              <w:t>Paso 1</w:t>
            </w:r>
          </w:p>
        </w:tc>
        <w:tc>
          <w:tcPr>
            <w:tcW w:w="13620" w:type="dxa"/>
            <w:shd w:val="clear" w:color="auto" w:fill="auto"/>
            <w:tcMar>
              <w:top w:w="100" w:type="dxa"/>
              <w:left w:w="100" w:type="dxa"/>
              <w:bottom w:w="100" w:type="dxa"/>
              <w:right w:w="100" w:type="dxa"/>
            </w:tcMar>
          </w:tcPr>
          <w:p w14:paraId="7C45452B" w14:textId="77777777" w:rsidR="00791291" w:rsidRPr="00C04993" w:rsidRDefault="000C22BE">
            <w:pPr>
              <w:pBdr>
                <w:top w:val="nil"/>
                <w:left w:val="nil"/>
                <w:bottom w:val="nil"/>
                <w:right w:val="nil"/>
                <w:between w:val="nil"/>
              </w:pBdr>
              <w:spacing w:line="240" w:lineRule="auto"/>
            </w:pPr>
            <w:r w:rsidRPr="00C04993">
              <w:t>Para conectar con bases de datos:</w:t>
            </w:r>
          </w:p>
          <w:p w14:paraId="087B84C6" w14:textId="77777777" w:rsidR="00791291" w:rsidRPr="00C04993" w:rsidRDefault="000C22BE">
            <w:pPr>
              <w:numPr>
                <w:ilvl w:val="0"/>
                <w:numId w:val="2"/>
              </w:numPr>
              <w:pBdr>
                <w:top w:val="nil"/>
                <w:left w:val="nil"/>
                <w:bottom w:val="nil"/>
                <w:right w:val="nil"/>
                <w:between w:val="nil"/>
              </w:pBdr>
              <w:spacing w:line="240" w:lineRule="auto"/>
            </w:pPr>
            <w:r w:rsidRPr="00C04993">
              <w:t xml:space="preserve">Descargar e instalar el </w:t>
            </w:r>
            <w:r w:rsidRPr="00C04993">
              <w:rPr>
                <w:i/>
              </w:rPr>
              <w:t>appserv</w:t>
            </w:r>
            <w:r w:rsidRPr="00C04993">
              <w:t xml:space="preserve"> (Ojo como el usuario será </w:t>
            </w:r>
            <w:r w:rsidRPr="00C04993">
              <w:rPr>
                <w:b/>
              </w:rPr>
              <w:t>root</w:t>
            </w:r>
            <w:r w:rsidRPr="00C04993">
              <w:t xml:space="preserve"> pueden colocar Password </w:t>
            </w:r>
            <w:r w:rsidRPr="00C04993">
              <w:rPr>
                <w:b/>
              </w:rPr>
              <w:t>root1234</w:t>
            </w:r>
            <w:r w:rsidRPr="00C04993">
              <w:t xml:space="preserve">): </w:t>
            </w:r>
            <w:hyperlink r:id="rId30">
              <w:r w:rsidRPr="00C04993">
                <w:rPr>
                  <w:u w:val="single"/>
                </w:rPr>
                <w:t>https://sourceforge.net/projects/appserv/files/AppServ%20Open%20Project/8.5.0/appserv-win32-8.5.0.exe/download?use_mirror=gigenet&amp;download</w:t>
              </w:r>
            </w:hyperlink>
            <w:r w:rsidRPr="00C04993">
              <w:t>=</w:t>
            </w:r>
          </w:p>
          <w:p w14:paraId="05A1670A" w14:textId="77777777" w:rsidR="00791291" w:rsidRPr="00C04993" w:rsidRDefault="000C22BE">
            <w:pPr>
              <w:numPr>
                <w:ilvl w:val="0"/>
                <w:numId w:val="2"/>
              </w:numPr>
              <w:pBdr>
                <w:top w:val="nil"/>
                <w:left w:val="nil"/>
                <w:bottom w:val="nil"/>
                <w:right w:val="nil"/>
                <w:between w:val="nil"/>
              </w:pBdr>
              <w:spacing w:line="240" w:lineRule="auto"/>
            </w:pPr>
            <w:r w:rsidRPr="00C04993">
              <w:t xml:space="preserve">Ver video de instalación: </w:t>
            </w:r>
            <w:hyperlink r:id="rId31">
              <w:r w:rsidRPr="00C04993">
                <w:rPr>
                  <w:u w:val="single"/>
                </w:rPr>
                <w:t>https://www.youtube.com/watch?v=L2mMMevapSk</w:t>
              </w:r>
            </w:hyperlink>
            <w:r w:rsidRPr="00C04993">
              <w:t xml:space="preserve">  </w:t>
            </w:r>
          </w:p>
        </w:tc>
      </w:tr>
      <w:tr w:rsidR="0040350B" w:rsidRPr="00C04993" w14:paraId="4B34A96E" w14:textId="77777777">
        <w:tc>
          <w:tcPr>
            <w:tcW w:w="1980" w:type="dxa"/>
            <w:shd w:val="clear" w:color="auto" w:fill="auto"/>
            <w:tcMar>
              <w:top w:w="100" w:type="dxa"/>
              <w:left w:w="100" w:type="dxa"/>
              <w:bottom w:w="100" w:type="dxa"/>
              <w:right w:w="100" w:type="dxa"/>
            </w:tcMar>
          </w:tcPr>
          <w:p w14:paraId="7ABB30E1" w14:textId="77777777" w:rsidR="00791291" w:rsidRPr="00C04993" w:rsidRDefault="000C22BE">
            <w:pPr>
              <w:widowControl w:val="0"/>
              <w:pBdr>
                <w:top w:val="nil"/>
                <w:left w:val="nil"/>
                <w:bottom w:val="nil"/>
                <w:right w:val="nil"/>
                <w:between w:val="nil"/>
              </w:pBdr>
              <w:spacing w:line="240" w:lineRule="auto"/>
              <w:jc w:val="center"/>
              <w:rPr>
                <w:b/>
              </w:rPr>
            </w:pPr>
            <w:r w:rsidRPr="00C04993">
              <w:rPr>
                <w:b/>
              </w:rPr>
              <w:t xml:space="preserve"> Paso 2</w:t>
            </w:r>
          </w:p>
        </w:tc>
        <w:tc>
          <w:tcPr>
            <w:tcW w:w="13620" w:type="dxa"/>
            <w:shd w:val="clear" w:color="auto" w:fill="auto"/>
            <w:tcMar>
              <w:top w:w="100" w:type="dxa"/>
              <w:left w:w="100" w:type="dxa"/>
              <w:bottom w:w="100" w:type="dxa"/>
              <w:right w:w="100" w:type="dxa"/>
            </w:tcMar>
          </w:tcPr>
          <w:p w14:paraId="7A4F31C1" w14:textId="77777777" w:rsidR="00791291" w:rsidRPr="00C04993" w:rsidRDefault="000C22BE">
            <w:pPr>
              <w:pBdr>
                <w:top w:val="nil"/>
                <w:left w:val="nil"/>
                <w:bottom w:val="nil"/>
                <w:right w:val="nil"/>
                <w:between w:val="nil"/>
              </w:pBdr>
              <w:spacing w:line="240" w:lineRule="auto"/>
            </w:pPr>
            <w:r w:rsidRPr="00C04993">
              <w:t xml:space="preserve">Descargar e instalar mysqlworkbench: </w:t>
            </w:r>
            <w:hyperlink r:id="rId32">
              <w:r w:rsidRPr="00C04993">
                <w:rPr>
                  <w:u w:val="single"/>
                </w:rPr>
                <w:t>https://downloads.mysql.com/archives/workbench/</w:t>
              </w:r>
            </w:hyperlink>
          </w:p>
        </w:tc>
      </w:tr>
      <w:tr w:rsidR="0040350B" w:rsidRPr="00C04993" w14:paraId="3BD32116" w14:textId="77777777">
        <w:tc>
          <w:tcPr>
            <w:tcW w:w="1980" w:type="dxa"/>
            <w:shd w:val="clear" w:color="auto" w:fill="auto"/>
            <w:tcMar>
              <w:top w:w="100" w:type="dxa"/>
              <w:left w:w="100" w:type="dxa"/>
              <w:bottom w:w="100" w:type="dxa"/>
              <w:right w:w="100" w:type="dxa"/>
            </w:tcMar>
          </w:tcPr>
          <w:p w14:paraId="3E54C597" w14:textId="77777777" w:rsidR="00791291" w:rsidRPr="00C04993" w:rsidRDefault="000C22BE">
            <w:pPr>
              <w:widowControl w:val="0"/>
              <w:pBdr>
                <w:top w:val="nil"/>
                <w:left w:val="nil"/>
                <w:bottom w:val="nil"/>
                <w:right w:val="nil"/>
                <w:between w:val="nil"/>
              </w:pBdr>
              <w:spacing w:line="240" w:lineRule="auto"/>
              <w:jc w:val="center"/>
              <w:rPr>
                <w:b/>
              </w:rPr>
            </w:pPr>
            <w:r w:rsidRPr="00C04993">
              <w:rPr>
                <w:b/>
              </w:rPr>
              <w:t>Paso 3</w:t>
            </w:r>
          </w:p>
        </w:tc>
        <w:tc>
          <w:tcPr>
            <w:tcW w:w="13620" w:type="dxa"/>
            <w:shd w:val="clear" w:color="auto" w:fill="auto"/>
            <w:tcMar>
              <w:top w:w="100" w:type="dxa"/>
              <w:left w:w="100" w:type="dxa"/>
              <w:bottom w:w="100" w:type="dxa"/>
              <w:right w:w="100" w:type="dxa"/>
            </w:tcMar>
          </w:tcPr>
          <w:p w14:paraId="552D0985" w14:textId="77777777" w:rsidR="00791291" w:rsidRPr="00C04993" w:rsidRDefault="000C22BE">
            <w:pPr>
              <w:pBdr>
                <w:top w:val="nil"/>
                <w:left w:val="nil"/>
                <w:bottom w:val="nil"/>
                <w:right w:val="nil"/>
                <w:between w:val="nil"/>
              </w:pBdr>
              <w:spacing w:line="240" w:lineRule="auto"/>
            </w:pPr>
            <w:r w:rsidRPr="00C04993">
              <w:t xml:space="preserve">Ver video de instalación: </w:t>
            </w:r>
            <w:hyperlink r:id="rId33">
              <w:r w:rsidRPr="00C04993">
                <w:rPr>
                  <w:u w:val="single"/>
                </w:rPr>
                <w:t>https://www.youtube.com/watch?v=fBogDpofRiQ</w:t>
              </w:r>
            </w:hyperlink>
            <w:r w:rsidRPr="00C04993">
              <w:t xml:space="preserve"> </w:t>
            </w:r>
          </w:p>
        </w:tc>
      </w:tr>
      <w:tr w:rsidR="00791291" w:rsidRPr="00C04993" w14:paraId="08D71352" w14:textId="77777777">
        <w:trPr>
          <w:trHeight w:val="772"/>
        </w:trPr>
        <w:tc>
          <w:tcPr>
            <w:tcW w:w="1980" w:type="dxa"/>
            <w:shd w:val="clear" w:color="auto" w:fill="auto"/>
            <w:tcMar>
              <w:top w:w="100" w:type="dxa"/>
              <w:left w:w="100" w:type="dxa"/>
              <w:bottom w:w="100" w:type="dxa"/>
              <w:right w:w="100" w:type="dxa"/>
            </w:tcMar>
          </w:tcPr>
          <w:p w14:paraId="2DA926CE" w14:textId="77777777" w:rsidR="00791291" w:rsidRPr="00C04993" w:rsidRDefault="000C22BE">
            <w:pPr>
              <w:widowControl w:val="0"/>
              <w:pBdr>
                <w:top w:val="nil"/>
                <w:left w:val="nil"/>
                <w:bottom w:val="nil"/>
                <w:right w:val="nil"/>
                <w:between w:val="nil"/>
              </w:pBdr>
              <w:spacing w:line="240" w:lineRule="auto"/>
              <w:jc w:val="center"/>
              <w:rPr>
                <w:b/>
              </w:rPr>
            </w:pPr>
            <w:r w:rsidRPr="00C04993">
              <w:rPr>
                <w:b/>
              </w:rPr>
              <w:t>Importante</w:t>
            </w:r>
          </w:p>
        </w:tc>
        <w:tc>
          <w:tcPr>
            <w:tcW w:w="13620" w:type="dxa"/>
            <w:shd w:val="clear" w:color="auto" w:fill="auto"/>
            <w:tcMar>
              <w:top w:w="100" w:type="dxa"/>
              <w:left w:w="100" w:type="dxa"/>
              <w:bottom w:w="100" w:type="dxa"/>
              <w:right w:w="100" w:type="dxa"/>
            </w:tcMar>
          </w:tcPr>
          <w:p w14:paraId="4D427032" w14:textId="77777777" w:rsidR="00791291" w:rsidRPr="00C04993" w:rsidRDefault="000C22BE">
            <w:pPr>
              <w:widowControl w:val="0"/>
              <w:spacing w:line="240" w:lineRule="auto"/>
              <w:rPr>
                <w:b/>
              </w:rPr>
            </w:pPr>
            <w:r w:rsidRPr="00C04993">
              <w:t xml:space="preserve">Es posible que Mysqlworkbench le salga que no se puede instalar porque no tiene Visual C++ entonces instalarlo: </w:t>
            </w:r>
            <w:hyperlink r:id="rId34">
              <w:r w:rsidRPr="00C04993">
                <w:rPr>
                  <w:u w:val="single"/>
                </w:rPr>
                <w:t>https://www.microsoft.com/es-co/download/details.aspx?id=48145</w:t>
              </w:r>
            </w:hyperlink>
          </w:p>
        </w:tc>
      </w:tr>
    </w:tbl>
    <w:p w14:paraId="3E0CEC82" w14:textId="77777777" w:rsidR="00791291" w:rsidRPr="00C04993" w:rsidRDefault="00791291">
      <w:pPr>
        <w:spacing w:after="120" w:line="240" w:lineRule="auto"/>
      </w:pPr>
    </w:p>
    <w:p w14:paraId="10DA0827" w14:textId="77777777" w:rsidR="00791291" w:rsidRPr="00C04993" w:rsidRDefault="00EC3172">
      <w:pPr>
        <w:spacing w:after="120" w:line="240" w:lineRule="auto"/>
      </w:pPr>
      <w:r w:rsidRPr="00C04993">
        <w:rPr>
          <w:b/>
        </w:rPr>
        <w:t>D</w:t>
      </w:r>
      <w:r w:rsidR="000C22BE" w:rsidRPr="00C04993">
        <w:rPr>
          <w:b/>
        </w:rPr>
        <w:t>efiniciones sobre bases de datos SQL y NOSQL</w:t>
      </w:r>
    </w:p>
    <w:tbl>
      <w:tblPr>
        <w:tblStyle w:val="afffd"/>
        <w:tblW w:w="155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995"/>
        <w:gridCol w:w="5580"/>
      </w:tblGrid>
      <w:tr w:rsidR="0040350B" w:rsidRPr="00C04993" w14:paraId="5C4E90CD" w14:textId="77777777">
        <w:trPr>
          <w:trHeight w:val="460"/>
        </w:trPr>
        <w:tc>
          <w:tcPr>
            <w:tcW w:w="2010" w:type="dxa"/>
            <w:shd w:val="clear" w:color="auto" w:fill="C9DAF8"/>
            <w:tcMar>
              <w:top w:w="100" w:type="dxa"/>
              <w:left w:w="100" w:type="dxa"/>
              <w:bottom w:w="100" w:type="dxa"/>
              <w:right w:w="100" w:type="dxa"/>
            </w:tcMar>
          </w:tcPr>
          <w:p w14:paraId="17777A3D" w14:textId="77777777" w:rsidR="00791291" w:rsidRPr="00C04993" w:rsidRDefault="000C22BE">
            <w:pPr>
              <w:widowControl w:val="0"/>
              <w:spacing w:line="240" w:lineRule="auto"/>
              <w:jc w:val="center"/>
              <w:rPr>
                <w:b/>
              </w:rPr>
            </w:pPr>
            <w:r w:rsidRPr="00C04993">
              <w:rPr>
                <w:b/>
              </w:rPr>
              <w:t>Tipo de recurso</w:t>
            </w:r>
          </w:p>
        </w:tc>
        <w:tc>
          <w:tcPr>
            <w:tcW w:w="13575" w:type="dxa"/>
            <w:gridSpan w:val="2"/>
            <w:shd w:val="clear" w:color="auto" w:fill="C9DAF8"/>
            <w:tcMar>
              <w:top w:w="100" w:type="dxa"/>
              <w:left w:w="100" w:type="dxa"/>
              <w:bottom w:w="100" w:type="dxa"/>
              <w:right w:w="100" w:type="dxa"/>
            </w:tcMar>
          </w:tcPr>
          <w:p w14:paraId="5D99473B" w14:textId="77777777" w:rsidR="00791291" w:rsidRPr="00C04993" w:rsidRDefault="000C22BE">
            <w:pPr>
              <w:pStyle w:val="Ttulo"/>
              <w:widowControl w:val="0"/>
              <w:spacing w:line="240" w:lineRule="auto"/>
              <w:jc w:val="center"/>
              <w:rPr>
                <w:sz w:val="22"/>
                <w:szCs w:val="22"/>
              </w:rPr>
            </w:pPr>
            <w:bookmarkStart w:id="12" w:name="_heading=h.lnxbz9" w:colFirst="0" w:colLast="0"/>
            <w:bookmarkEnd w:id="12"/>
            <w:r w:rsidRPr="00C04993">
              <w:rPr>
                <w:sz w:val="22"/>
                <w:szCs w:val="22"/>
              </w:rPr>
              <w:t>Infografía interactiva Punto caliente</w:t>
            </w:r>
          </w:p>
        </w:tc>
      </w:tr>
      <w:tr w:rsidR="0040350B" w:rsidRPr="00C04993" w14:paraId="322C3087" w14:textId="77777777">
        <w:trPr>
          <w:trHeight w:val="420"/>
        </w:trPr>
        <w:tc>
          <w:tcPr>
            <w:tcW w:w="2010" w:type="dxa"/>
            <w:shd w:val="clear" w:color="auto" w:fill="auto"/>
            <w:tcMar>
              <w:top w:w="100" w:type="dxa"/>
              <w:left w:w="100" w:type="dxa"/>
              <w:bottom w:w="100" w:type="dxa"/>
              <w:right w:w="100" w:type="dxa"/>
            </w:tcMar>
          </w:tcPr>
          <w:p w14:paraId="4D15F7AA" w14:textId="77777777" w:rsidR="00791291" w:rsidRPr="00C04993" w:rsidRDefault="000C22BE">
            <w:pPr>
              <w:widowControl w:val="0"/>
              <w:spacing w:line="240" w:lineRule="auto"/>
              <w:rPr>
                <w:b/>
              </w:rPr>
            </w:pPr>
            <w:r w:rsidRPr="00C04993">
              <w:rPr>
                <w:b/>
              </w:rPr>
              <w:t>Texto introductorio</w:t>
            </w:r>
          </w:p>
        </w:tc>
        <w:tc>
          <w:tcPr>
            <w:tcW w:w="13575" w:type="dxa"/>
            <w:gridSpan w:val="2"/>
            <w:shd w:val="clear" w:color="auto" w:fill="auto"/>
            <w:tcMar>
              <w:top w:w="100" w:type="dxa"/>
              <w:left w:w="100" w:type="dxa"/>
              <w:bottom w:w="100" w:type="dxa"/>
              <w:right w:w="100" w:type="dxa"/>
            </w:tcMar>
          </w:tcPr>
          <w:p w14:paraId="5ECB23E0" w14:textId="77777777" w:rsidR="00791291" w:rsidRPr="00C04993" w:rsidRDefault="000C22BE">
            <w:pPr>
              <w:widowControl w:val="0"/>
              <w:spacing w:line="240" w:lineRule="auto"/>
            </w:pPr>
            <w:r w:rsidRPr="00C04993">
              <w:t>Veamos las definiciones al respecto de cada base de datos:</w:t>
            </w:r>
          </w:p>
        </w:tc>
      </w:tr>
      <w:tr w:rsidR="0040350B" w:rsidRPr="00C04993" w14:paraId="54810E14" w14:textId="77777777">
        <w:trPr>
          <w:trHeight w:val="420"/>
        </w:trPr>
        <w:tc>
          <w:tcPr>
            <w:tcW w:w="15585" w:type="dxa"/>
            <w:gridSpan w:val="3"/>
            <w:shd w:val="clear" w:color="auto" w:fill="auto"/>
            <w:tcMar>
              <w:top w:w="100" w:type="dxa"/>
              <w:left w:w="100" w:type="dxa"/>
              <w:bottom w:w="100" w:type="dxa"/>
              <w:right w:w="100" w:type="dxa"/>
            </w:tcMar>
          </w:tcPr>
          <w:p w14:paraId="644E70F3" w14:textId="77777777" w:rsidR="00791291" w:rsidRPr="00C04993" w:rsidRDefault="000C22BE">
            <w:pPr>
              <w:widowControl w:val="0"/>
              <w:spacing w:line="240" w:lineRule="auto"/>
              <w:rPr>
                <w:b/>
              </w:rPr>
            </w:pPr>
            <w:r w:rsidRPr="00C04993">
              <w:rPr>
                <w:b/>
              </w:rPr>
              <w:t>Imagen</w:t>
            </w:r>
          </w:p>
          <w:p w14:paraId="3050062D" w14:textId="77777777" w:rsidR="00791291" w:rsidRPr="00C04993" w:rsidRDefault="000C22BE">
            <w:pPr>
              <w:widowControl w:val="0"/>
              <w:spacing w:line="240" w:lineRule="auto"/>
              <w:jc w:val="center"/>
            </w:pPr>
            <w:r w:rsidRPr="00C04993">
              <w:rPr>
                <w:b/>
                <w:noProof/>
                <w:lang w:val="es-CO"/>
              </w:rPr>
              <w:drawing>
                <wp:inline distT="0" distB="0" distL="0" distR="0" wp14:anchorId="26C0BE28" wp14:editId="4B4BDE72">
                  <wp:extent cx="5401429" cy="2705478"/>
                  <wp:effectExtent l="0" t="0" r="0" b="0"/>
                  <wp:docPr id="21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5"/>
                          <a:srcRect/>
                          <a:stretch>
                            <a:fillRect/>
                          </a:stretch>
                        </pic:blipFill>
                        <pic:spPr>
                          <a:xfrm>
                            <a:off x="0" y="0"/>
                            <a:ext cx="5401429" cy="2705478"/>
                          </a:xfrm>
                          <a:prstGeom prst="rect">
                            <a:avLst/>
                          </a:prstGeom>
                          <a:ln/>
                        </pic:spPr>
                      </pic:pic>
                    </a:graphicData>
                  </a:graphic>
                </wp:inline>
              </w:drawing>
            </w:r>
          </w:p>
          <w:p w14:paraId="0909B568" w14:textId="77777777" w:rsidR="00791291" w:rsidRPr="00C04993" w:rsidRDefault="000C22BE">
            <w:pPr>
              <w:widowControl w:val="0"/>
              <w:spacing w:line="240" w:lineRule="auto"/>
            </w:pPr>
            <w:r w:rsidRPr="00C04993">
              <w:t>La idea es que al hacer clic sobre cada imagen (SQL, NOSQL) muestre la información correspondiente.</w:t>
            </w:r>
          </w:p>
        </w:tc>
      </w:tr>
      <w:tr w:rsidR="0040350B" w:rsidRPr="00C04993" w14:paraId="014FF93C" w14:textId="77777777">
        <w:trPr>
          <w:trHeight w:val="420"/>
        </w:trPr>
        <w:tc>
          <w:tcPr>
            <w:tcW w:w="2010" w:type="dxa"/>
            <w:shd w:val="clear" w:color="auto" w:fill="auto"/>
            <w:tcMar>
              <w:top w:w="100" w:type="dxa"/>
              <w:left w:w="100" w:type="dxa"/>
              <w:bottom w:w="100" w:type="dxa"/>
              <w:right w:w="100" w:type="dxa"/>
            </w:tcMar>
          </w:tcPr>
          <w:p w14:paraId="7605F10D" w14:textId="77777777" w:rsidR="00791291" w:rsidRPr="00C04993" w:rsidRDefault="000C22BE">
            <w:pPr>
              <w:widowControl w:val="0"/>
              <w:spacing w:line="240" w:lineRule="auto"/>
              <w:rPr>
                <w:b/>
              </w:rPr>
            </w:pPr>
            <w:r w:rsidRPr="00C04993">
              <w:rPr>
                <w:b/>
              </w:rPr>
              <w:t>Código de la imagen</w:t>
            </w:r>
          </w:p>
        </w:tc>
        <w:tc>
          <w:tcPr>
            <w:tcW w:w="13575" w:type="dxa"/>
            <w:gridSpan w:val="2"/>
            <w:shd w:val="clear" w:color="auto" w:fill="auto"/>
            <w:tcMar>
              <w:top w:w="100" w:type="dxa"/>
              <w:left w:w="100" w:type="dxa"/>
              <w:bottom w:w="100" w:type="dxa"/>
              <w:right w:w="100" w:type="dxa"/>
            </w:tcMar>
          </w:tcPr>
          <w:p w14:paraId="5CFD6D1E" w14:textId="77777777" w:rsidR="00791291" w:rsidRPr="00C04993" w:rsidRDefault="000C22BE">
            <w:pPr>
              <w:widowControl w:val="0"/>
              <w:spacing w:line="240" w:lineRule="auto"/>
            </w:pPr>
            <w:r w:rsidRPr="00C04993">
              <w:t xml:space="preserve">228130_i12.png </w:t>
            </w:r>
          </w:p>
        </w:tc>
      </w:tr>
      <w:tr w:rsidR="0040350B" w:rsidRPr="00C04993" w14:paraId="078BD295" w14:textId="77777777">
        <w:tc>
          <w:tcPr>
            <w:tcW w:w="2010" w:type="dxa"/>
            <w:shd w:val="clear" w:color="auto" w:fill="auto"/>
            <w:tcMar>
              <w:top w:w="100" w:type="dxa"/>
              <w:left w:w="100" w:type="dxa"/>
              <w:bottom w:w="100" w:type="dxa"/>
              <w:right w:w="100" w:type="dxa"/>
            </w:tcMar>
          </w:tcPr>
          <w:p w14:paraId="74192466" w14:textId="77777777" w:rsidR="00791291" w:rsidRPr="00C04993" w:rsidRDefault="000C22BE">
            <w:pPr>
              <w:widowControl w:val="0"/>
              <w:spacing w:line="240" w:lineRule="auto"/>
              <w:rPr>
                <w:b/>
              </w:rPr>
            </w:pPr>
            <w:r w:rsidRPr="00C04993">
              <w:rPr>
                <w:b/>
              </w:rPr>
              <w:t>Punto caliente 1</w:t>
            </w:r>
          </w:p>
        </w:tc>
        <w:tc>
          <w:tcPr>
            <w:tcW w:w="7995" w:type="dxa"/>
            <w:shd w:val="clear" w:color="auto" w:fill="auto"/>
            <w:tcMar>
              <w:top w:w="100" w:type="dxa"/>
              <w:left w:w="100" w:type="dxa"/>
              <w:bottom w:w="100" w:type="dxa"/>
              <w:right w:w="100" w:type="dxa"/>
            </w:tcMar>
          </w:tcPr>
          <w:p w14:paraId="03964057" w14:textId="77777777" w:rsidR="00791291" w:rsidRPr="00C04993" w:rsidRDefault="000C22BE">
            <w:pPr>
              <w:spacing w:after="120" w:line="240" w:lineRule="auto"/>
              <w:rPr>
                <w:b/>
                <w:i/>
              </w:rPr>
            </w:pPr>
            <w:r w:rsidRPr="00C04993">
              <w:rPr>
                <w:b/>
                <w:i/>
              </w:rPr>
              <w:t>BD SQL</w:t>
            </w:r>
          </w:p>
          <w:p w14:paraId="362EFC2F" w14:textId="74F73B61" w:rsidR="00791291" w:rsidRPr="00C04993" w:rsidRDefault="000C22BE">
            <w:pPr>
              <w:widowControl w:val="0"/>
              <w:spacing w:line="240" w:lineRule="auto"/>
            </w:pPr>
            <w:r w:rsidRPr="00C04993">
              <w:t xml:space="preserve">“Una base de datos es un conjunto de datos almacenados en memoria externa que están organizados mediante una estructura de datos. Cada base de datos ha sido diseñada para satisfacer los requisitos de información de una empresa u otro tipo de organización </w:t>
            </w:r>
            <w:r w:rsidR="00A94D99" w:rsidRPr="00C04993">
              <w:t>como,</w:t>
            </w:r>
            <w:r w:rsidRPr="00C04993">
              <w:t xml:space="preserve"> por ejemplo, una universidad o un hospital”.</w:t>
            </w:r>
            <w:r w:rsidR="00EC3172" w:rsidRPr="00C04993">
              <w:t xml:space="preserve"> </w:t>
            </w:r>
            <w:r w:rsidRPr="00C04993">
              <w:t>(Marqués, 2009).</w:t>
            </w:r>
          </w:p>
        </w:tc>
        <w:tc>
          <w:tcPr>
            <w:tcW w:w="5580" w:type="dxa"/>
            <w:shd w:val="clear" w:color="auto" w:fill="auto"/>
            <w:tcMar>
              <w:top w:w="100" w:type="dxa"/>
              <w:left w:w="100" w:type="dxa"/>
              <w:bottom w:w="100" w:type="dxa"/>
              <w:right w:w="100" w:type="dxa"/>
            </w:tcMar>
          </w:tcPr>
          <w:p w14:paraId="438D61DA" w14:textId="77777777" w:rsidR="00791291" w:rsidRPr="00C04993" w:rsidRDefault="000C22BE">
            <w:pPr>
              <w:widowControl w:val="0"/>
              <w:spacing w:line="240" w:lineRule="auto"/>
            </w:pPr>
            <w:r w:rsidRPr="00C04993">
              <w:t>Imagen 1</w:t>
            </w:r>
          </w:p>
          <w:p w14:paraId="21EFCCAD" w14:textId="77777777" w:rsidR="00791291" w:rsidRPr="00C04993" w:rsidRDefault="00000000">
            <w:pPr>
              <w:widowControl w:val="0"/>
              <w:spacing w:line="240" w:lineRule="auto"/>
            </w:pPr>
            <w:hyperlink r:id="rId36">
              <w:r w:rsidR="000C22BE" w:rsidRPr="00C04993">
                <w:rPr>
                  <w:u w:val="single"/>
                </w:rPr>
                <w:t>https://cutt.ly/3XOXd4j</w:t>
              </w:r>
            </w:hyperlink>
          </w:p>
        </w:tc>
      </w:tr>
      <w:tr w:rsidR="00791291" w:rsidRPr="00C04993" w14:paraId="25F4341E" w14:textId="77777777">
        <w:tc>
          <w:tcPr>
            <w:tcW w:w="2010" w:type="dxa"/>
            <w:shd w:val="clear" w:color="auto" w:fill="auto"/>
            <w:tcMar>
              <w:top w:w="100" w:type="dxa"/>
              <w:left w:w="100" w:type="dxa"/>
              <w:bottom w:w="100" w:type="dxa"/>
              <w:right w:w="100" w:type="dxa"/>
            </w:tcMar>
          </w:tcPr>
          <w:p w14:paraId="1A1A476B" w14:textId="77777777" w:rsidR="00791291" w:rsidRPr="00C04993" w:rsidRDefault="000C22BE">
            <w:pPr>
              <w:widowControl w:val="0"/>
              <w:spacing w:line="240" w:lineRule="auto"/>
              <w:rPr>
                <w:b/>
              </w:rPr>
            </w:pPr>
            <w:r w:rsidRPr="00C04993">
              <w:rPr>
                <w:b/>
              </w:rPr>
              <w:t>Punto caliente 2</w:t>
            </w:r>
          </w:p>
        </w:tc>
        <w:tc>
          <w:tcPr>
            <w:tcW w:w="7995" w:type="dxa"/>
            <w:shd w:val="clear" w:color="auto" w:fill="auto"/>
            <w:tcMar>
              <w:top w:w="100" w:type="dxa"/>
              <w:left w:w="100" w:type="dxa"/>
              <w:bottom w:w="100" w:type="dxa"/>
              <w:right w:w="100" w:type="dxa"/>
            </w:tcMar>
          </w:tcPr>
          <w:p w14:paraId="7D328A91" w14:textId="77777777" w:rsidR="00791291" w:rsidRPr="00C04993" w:rsidRDefault="000C22BE">
            <w:pPr>
              <w:spacing w:after="120" w:line="240" w:lineRule="auto"/>
              <w:rPr>
                <w:b/>
              </w:rPr>
            </w:pPr>
            <w:r w:rsidRPr="00C04993">
              <w:rPr>
                <w:b/>
              </w:rPr>
              <w:t>BD NoSQL</w:t>
            </w:r>
          </w:p>
          <w:p w14:paraId="16FACD72" w14:textId="77777777" w:rsidR="00791291" w:rsidRPr="00C04993" w:rsidRDefault="000C22BE">
            <w:pPr>
              <w:widowControl w:val="0"/>
              <w:spacing w:line="240" w:lineRule="auto"/>
              <w:jc w:val="both"/>
            </w:pPr>
            <w:r w:rsidRPr="00C04993">
              <w:t>Cuando se habla de bases de datos “NoSQL” se refiere a tipos de bases de datos no relacionales que almacenan datos de forma distinta a las tablas relacionales. Adicionalmente, las bases de datos NoSQL se pueden consultar utilizando API (Aplicación web que permite realizar búsquedas de información) de lenguaje natural, lenguajes de consulta estructurados declarativos y lenguajes de consulta mediante ejemplo, también se les llama bases de datos “no solo SQL”; es decir, que una base de datos NoSQL hace las consultas en archivos o documentos, gráficos o en Bases SQL.</w:t>
            </w:r>
          </w:p>
        </w:tc>
        <w:tc>
          <w:tcPr>
            <w:tcW w:w="5580" w:type="dxa"/>
            <w:shd w:val="clear" w:color="auto" w:fill="auto"/>
            <w:tcMar>
              <w:top w:w="100" w:type="dxa"/>
              <w:left w:w="100" w:type="dxa"/>
              <w:bottom w:w="100" w:type="dxa"/>
              <w:right w:w="100" w:type="dxa"/>
            </w:tcMar>
          </w:tcPr>
          <w:p w14:paraId="2EA85021" w14:textId="77777777" w:rsidR="00791291" w:rsidRPr="00C04993" w:rsidRDefault="000C22BE">
            <w:pPr>
              <w:widowControl w:val="0"/>
              <w:spacing w:line="240" w:lineRule="auto"/>
            </w:pPr>
            <w:r w:rsidRPr="00C04993">
              <w:t>Imagen 2</w:t>
            </w:r>
          </w:p>
          <w:p w14:paraId="0A16C0EF" w14:textId="77777777" w:rsidR="00791291" w:rsidRPr="00C04993" w:rsidRDefault="00000000">
            <w:pPr>
              <w:widowControl w:val="0"/>
              <w:spacing w:line="240" w:lineRule="auto"/>
            </w:pPr>
            <w:hyperlink r:id="rId37">
              <w:r w:rsidR="000C22BE" w:rsidRPr="00C04993">
                <w:rPr>
                  <w:u w:val="single"/>
                </w:rPr>
                <w:t>https://cutt.ly/aXOXW8t</w:t>
              </w:r>
            </w:hyperlink>
          </w:p>
        </w:tc>
      </w:tr>
    </w:tbl>
    <w:p w14:paraId="24802B95" w14:textId="77777777" w:rsidR="00791291" w:rsidRPr="00C04993" w:rsidRDefault="00791291">
      <w:pPr>
        <w:spacing w:after="120" w:line="240" w:lineRule="auto"/>
      </w:pPr>
    </w:p>
    <w:p w14:paraId="6414ADF2" w14:textId="77777777" w:rsidR="00791291" w:rsidRPr="00C04993" w:rsidRDefault="000C22BE">
      <w:pPr>
        <w:spacing w:after="120" w:line="240" w:lineRule="auto"/>
        <w:rPr>
          <w:b/>
        </w:rPr>
      </w:pPr>
      <w:r w:rsidRPr="00C04993">
        <w:rPr>
          <w:b/>
        </w:rPr>
        <w:t>Definición BD NoSQL</w:t>
      </w:r>
    </w:p>
    <w:tbl>
      <w:tblPr>
        <w:tblStyle w:val="afffe"/>
        <w:tblW w:w="156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90"/>
      </w:tblGrid>
      <w:tr w:rsidR="0040350B" w:rsidRPr="00C04993" w14:paraId="34A554DC" w14:textId="77777777">
        <w:trPr>
          <w:trHeight w:val="444"/>
        </w:trPr>
        <w:tc>
          <w:tcPr>
            <w:tcW w:w="15690" w:type="dxa"/>
            <w:shd w:val="clear" w:color="auto" w:fill="8DB3E2"/>
          </w:tcPr>
          <w:p w14:paraId="08620D4F" w14:textId="77777777" w:rsidR="00791291" w:rsidRPr="00C04993" w:rsidRDefault="000C22BE">
            <w:pPr>
              <w:pStyle w:val="Ttulo1"/>
              <w:jc w:val="center"/>
              <w:outlineLvl w:val="0"/>
              <w:rPr>
                <w:color w:val="auto"/>
                <w:sz w:val="22"/>
                <w:szCs w:val="22"/>
              </w:rPr>
            </w:pPr>
            <w:r w:rsidRPr="00C04993">
              <w:rPr>
                <w:color w:val="auto"/>
                <w:sz w:val="22"/>
                <w:szCs w:val="22"/>
              </w:rPr>
              <w:t>Cuadro de texto</w:t>
            </w:r>
          </w:p>
        </w:tc>
      </w:tr>
      <w:tr w:rsidR="00791291" w:rsidRPr="00C04993" w14:paraId="4CA3DFA6" w14:textId="77777777">
        <w:tc>
          <w:tcPr>
            <w:tcW w:w="15690" w:type="dxa"/>
            <w:shd w:val="clear" w:color="auto" w:fill="auto"/>
          </w:tcPr>
          <w:p w14:paraId="45B54880" w14:textId="77777777" w:rsidR="00791291" w:rsidRPr="00C04993" w:rsidRDefault="00000000">
            <w:pPr>
              <w:spacing w:after="120"/>
              <w:rPr>
                <w:color w:val="auto"/>
              </w:rPr>
            </w:pPr>
            <w:sdt>
              <w:sdtPr>
                <w:tag w:val="goog_rdk_3"/>
                <w:id w:val="-1663533551"/>
              </w:sdtPr>
              <w:sdtContent>
                <w:commentRangeStart w:id="13"/>
              </w:sdtContent>
            </w:sdt>
            <w:commentRangeEnd w:id="13"/>
            <w:r w:rsidR="000C22BE" w:rsidRPr="00C04993">
              <w:rPr>
                <w:color w:val="auto"/>
              </w:rPr>
              <w:commentReference w:id="13"/>
            </w:r>
            <w:r w:rsidR="000C22BE" w:rsidRPr="00C04993">
              <w:rPr>
                <w:color w:val="auto"/>
              </w:rPr>
              <w:t xml:space="preserve">La seguridad es un elemento trascendental que tienen las organizaciones en sus bases de datos, de acuerdo a su disposición en una variedad de herramientas, controles y medidas trazadas para establecer y conservar la </w:t>
            </w:r>
            <w:r w:rsidR="000C22BE" w:rsidRPr="00C04993">
              <w:rPr>
                <w:b/>
                <w:color w:val="auto"/>
              </w:rPr>
              <w:t>confidencialidad</w:t>
            </w:r>
            <w:r w:rsidR="000C22BE" w:rsidRPr="00C04993">
              <w:rPr>
                <w:color w:val="auto"/>
              </w:rPr>
              <w:t xml:space="preserve">, la </w:t>
            </w:r>
            <w:r w:rsidR="000C22BE" w:rsidRPr="00C04993">
              <w:rPr>
                <w:b/>
                <w:color w:val="auto"/>
              </w:rPr>
              <w:t>integridad</w:t>
            </w:r>
            <w:r w:rsidR="000C22BE" w:rsidRPr="00C04993">
              <w:rPr>
                <w:color w:val="auto"/>
              </w:rPr>
              <w:t xml:space="preserve"> y la </w:t>
            </w:r>
            <w:r w:rsidR="000C22BE" w:rsidRPr="00C04993">
              <w:rPr>
                <w:b/>
                <w:color w:val="auto"/>
              </w:rPr>
              <w:t>disponibilidad</w:t>
            </w:r>
            <w:r w:rsidR="000C22BE" w:rsidRPr="00C04993">
              <w:rPr>
                <w:color w:val="auto"/>
              </w:rPr>
              <w:t xml:space="preserve"> de los registro o datos. De estos tres conceptos que definen la seguridad de datos nos enfocaremos en la confidencialidad, ya que</w:t>
            </w:r>
            <w:r w:rsidR="00973F9D" w:rsidRPr="00C04993">
              <w:rPr>
                <w:color w:val="auto"/>
              </w:rPr>
              <w:t>,</w:t>
            </w:r>
            <w:r w:rsidR="000C22BE" w:rsidRPr="00C04993">
              <w:rPr>
                <w:color w:val="auto"/>
              </w:rPr>
              <w:t xml:space="preserve"> es el elemento más importante y sensible en gran parte</w:t>
            </w:r>
            <w:r w:rsidR="00E030C2" w:rsidRPr="00C04993">
              <w:rPr>
                <w:color w:val="auto"/>
              </w:rPr>
              <w:t>,</w:t>
            </w:r>
            <w:r w:rsidR="000C22BE" w:rsidRPr="00C04993">
              <w:rPr>
                <w:color w:val="auto"/>
              </w:rPr>
              <w:t xml:space="preserve"> concerniente a la seguridad de datos.</w:t>
            </w:r>
            <w:r w:rsidR="000C22BE" w:rsidRPr="00C04993">
              <w:rPr>
                <w:noProof/>
                <w:lang w:val="es-CO"/>
              </w:rPr>
              <w:drawing>
                <wp:anchor distT="0" distB="0" distL="114300" distR="114300" simplePos="0" relativeHeight="251663360" behindDoc="0" locked="0" layoutInCell="1" hidden="0" allowOverlap="1" wp14:anchorId="38A1940E" wp14:editId="29B9B25B">
                  <wp:simplePos x="0" y="0"/>
                  <wp:positionH relativeFrom="column">
                    <wp:posOffset>25401</wp:posOffset>
                  </wp:positionH>
                  <wp:positionV relativeFrom="paragraph">
                    <wp:posOffset>102235</wp:posOffset>
                  </wp:positionV>
                  <wp:extent cx="3507105" cy="1676400"/>
                  <wp:effectExtent l="0" t="0" r="0" b="0"/>
                  <wp:wrapSquare wrapText="bothSides" distT="0" distB="0" distL="114300" distR="114300"/>
                  <wp:docPr id="182" name="image11.jpg" descr="Personal data security Illustrates cyber data or information privacy idea. Color abstract  internet technology."/>
                  <wp:cNvGraphicFramePr/>
                  <a:graphic xmlns:a="http://schemas.openxmlformats.org/drawingml/2006/main">
                    <a:graphicData uri="http://schemas.openxmlformats.org/drawingml/2006/picture">
                      <pic:pic xmlns:pic="http://schemas.openxmlformats.org/drawingml/2006/picture">
                        <pic:nvPicPr>
                          <pic:cNvPr id="0" name="image11.jpg" descr="Personal data security Illustrates cyber data or information privacy idea. Color abstract  internet technology."/>
                          <pic:cNvPicPr preferRelativeResize="0"/>
                        </pic:nvPicPr>
                        <pic:blipFill>
                          <a:blip r:embed="rId38"/>
                          <a:srcRect/>
                          <a:stretch>
                            <a:fillRect/>
                          </a:stretch>
                        </pic:blipFill>
                        <pic:spPr>
                          <a:xfrm>
                            <a:off x="0" y="0"/>
                            <a:ext cx="3507105" cy="1676400"/>
                          </a:xfrm>
                          <a:prstGeom prst="rect">
                            <a:avLst/>
                          </a:prstGeom>
                          <a:ln/>
                        </pic:spPr>
                      </pic:pic>
                    </a:graphicData>
                  </a:graphic>
                </wp:anchor>
              </w:drawing>
            </w:r>
          </w:p>
          <w:p w14:paraId="56AB2267" w14:textId="77777777" w:rsidR="00791291" w:rsidRPr="00C04993" w:rsidRDefault="000C22BE">
            <w:pPr>
              <w:spacing w:after="120"/>
              <w:rPr>
                <w:color w:val="auto"/>
              </w:rPr>
            </w:pPr>
            <w:r w:rsidRPr="00C04993">
              <w:rPr>
                <w:color w:val="auto"/>
              </w:rPr>
              <w:t>La seguridad de las bases de datos se enfoca en los siguientes ítems:</w:t>
            </w:r>
          </w:p>
          <w:p w14:paraId="7E53A354" w14:textId="77777777" w:rsidR="00791291" w:rsidRPr="00C04993" w:rsidRDefault="000C22BE">
            <w:pPr>
              <w:numPr>
                <w:ilvl w:val="0"/>
                <w:numId w:val="3"/>
              </w:numPr>
              <w:pBdr>
                <w:top w:val="nil"/>
                <w:left w:val="nil"/>
                <w:bottom w:val="nil"/>
                <w:right w:val="nil"/>
                <w:between w:val="nil"/>
              </w:pBdr>
              <w:rPr>
                <w:color w:val="auto"/>
              </w:rPr>
            </w:pPr>
            <w:r w:rsidRPr="00C04993">
              <w:rPr>
                <w:color w:val="auto"/>
              </w:rPr>
              <w:t>El sistema de gestión de bases de datos (SGBD)</w:t>
            </w:r>
          </w:p>
          <w:p w14:paraId="69ADCC84" w14:textId="77777777" w:rsidR="00791291" w:rsidRPr="00C04993" w:rsidRDefault="000C22BE">
            <w:pPr>
              <w:numPr>
                <w:ilvl w:val="0"/>
                <w:numId w:val="1"/>
              </w:numPr>
              <w:pBdr>
                <w:top w:val="nil"/>
                <w:left w:val="nil"/>
                <w:bottom w:val="nil"/>
                <w:right w:val="nil"/>
                <w:between w:val="nil"/>
              </w:pBdr>
              <w:rPr>
                <w:color w:val="auto"/>
              </w:rPr>
            </w:pPr>
            <w:r w:rsidRPr="00C04993">
              <w:rPr>
                <w:color w:val="auto"/>
              </w:rPr>
              <w:t>Los datos de la base de datos</w:t>
            </w:r>
          </w:p>
          <w:p w14:paraId="4B8BDFA9" w14:textId="77777777" w:rsidR="00791291" w:rsidRPr="00C04993" w:rsidRDefault="000C22BE">
            <w:pPr>
              <w:numPr>
                <w:ilvl w:val="0"/>
                <w:numId w:val="1"/>
              </w:numPr>
              <w:pBdr>
                <w:top w:val="nil"/>
                <w:left w:val="nil"/>
                <w:bottom w:val="nil"/>
                <w:right w:val="nil"/>
                <w:between w:val="nil"/>
              </w:pBdr>
              <w:rPr>
                <w:color w:val="auto"/>
              </w:rPr>
            </w:pPr>
            <w:r w:rsidRPr="00C04993">
              <w:rPr>
                <w:color w:val="auto"/>
              </w:rPr>
              <w:t>El servidor de base de datos físico y/o el servidor de base de datos virtual y el hardware subyacente</w:t>
            </w:r>
          </w:p>
          <w:p w14:paraId="50102BF6" w14:textId="77777777" w:rsidR="00791291" w:rsidRPr="00C04993" w:rsidRDefault="000C22BE">
            <w:pPr>
              <w:numPr>
                <w:ilvl w:val="0"/>
                <w:numId w:val="1"/>
              </w:numPr>
              <w:pBdr>
                <w:top w:val="nil"/>
                <w:left w:val="nil"/>
                <w:bottom w:val="nil"/>
                <w:right w:val="nil"/>
                <w:between w:val="nil"/>
              </w:pBdr>
              <w:rPr>
                <w:color w:val="auto"/>
              </w:rPr>
            </w:pPr>
            <w:r w:rsidRPr="00C04993">
              <w:rPr>
                <w:color w:val="auto"/>
              </w:rPr>
              <w:t>Cualquier aplicación relacionada</w:t>
            </w:r>
          </w:p>
          <w:p w14:paraId="177366D8" w14:textId="77777777" w:rsidR="00791291" w:rsidRPr="00C04993" w:rsidRDefault="000C22BE">
            <w:pPr>
              <w:numPr>
                <w:ilvl w:val="0"/>
                <w:numId w:val="1"/>
              </w:numPr>
              <w:pBdr>
                <w:top w:val="nil"/>
                <w:left w:val="nil"/>
                <w:bottom w:val="nil"/>
                <w:right w:val="nil"/>
                <w:between w:val="nil"/>
              </w:pBdr>
              <w:spacing w:after="120"/>
              <w:rPr>
                <w:color w:val="auto"/>
              </w:rPr>
            </w:pPr>
            <w:r w:rsidRPr="00C04993">
              <w:rPr>
                <w:color w:val="auto"/>
              </w:rPr>
              <w:t>La infraestructura informática y/o de red utilizada para acceder a la base de datos</w:t>
            </w:r>
          </w:p>
          <w:p w14:paraId="413D2437" w14:textId="0DDE0B09" w:rsidR="00791291" w:rsidRPr="00C04993" w:rsidRDefault="000C22BE">
            <w:pPr>
              <w:spacing w:after="120"/>
              <w:rPr>
                <w:color w:val="auto"/>
              </w:rPr>
            </w:pPr>
            <w:r w:rsidRPr="00C04993">
              <w:rPr>
                <w:color w:val="auto"/>
              </w:rPr>
              <w:t>Para las organizaciones la seguridad de base de datos es un reto complejo y desafiante</w:t>
            </w:r>
            <w:r w:rsidR="00550244" w:rsidRPr="00C04993">
              <w:rPr>
                <w:color w:val="auto"/>
              </w:rPr>
              <w:t>,</w:t>
            </w:r>
            <w:r w:rsidRPr="00C04993">
              <w:rPr>
                <w:color w:val="auto"/>
              </w:rPr>
              <w:t xml:space="preserve"> que implica todos los aspectos de las tecnologías y buenas prácticas de seguridad de la información. Adicionalmente, está naturalmente en desacuerdo con la usabilidad de la base de </w:t>
            </w:r>
            <w:r w:rsidR="00A94D99" w:rsidRPr="00C04993">
              <w:rPr>
                <w:color w:val="auto"/>
              </w:rPr>
              <w:t>datos,</w:t>
            </w:r>
            <w:r w:rsidRPr="00C04993">
              <w:rPr>
                <w:color w:val="auto"/>
              </w:rPr>
              <w:t xml:space="preserve"> sin embargo, cuantos más permisos de acceso se puedan manipular entre los usuarios, más vulnerable será ante las amenazas de seguridad; cuanto más invulnerable sea la base de datos ante las amenazas, más difícil será el acceso y el uso. En ocasiones, esta paradoja se denomina </w:t>
            </w:r>
            <w:r w:rsidRPr="00C04993">
              <w:rPr>
                <w:b/>
                <w:color w:val="auto"/>
              </w:rPr>
              <w:t>regla de Anderson</w:t>
            </w:r>
            <w:r w:rsidRPr="00C04993">
              <w:rPr>
                <w:color w:val="auto"/>
              </w:rPr>
              <w:t>.</w:t>
            </w:r>
          </w:p>
          <w:p w14:paraId="61A33136" w14:textId="77777777" w:rsidR="00791291" w:rsidRPr="00C04993" w:rsidRDefault="00791291">
            <w:pPr>
              <w:rPr>
                <w:color w:val="auto"/>
              </w:rPr>
            </w:pPr>
          </w:p>
        </w:tc>
      </w:tr>
    </w:tbl>
    <w:p w14:paraId="45C7C6E2" w14:textId="77777777" w:rsidR="00791291" w:rsidRPr="00C04993" w:rsidRDefault="00791291">
      <w:pPr>
        <w:spacing w:after="120" w:line="240" w:lineRule="auto"/>
      </w:pPr>
    </w:p>
    <w:p w14:paraId="1C25B54E" w14:textId="77777777" w:rsidR="00791291" w:rsidRPr="00C04993" w:rsidRDefault="000C22BE">
      <w:pPr>
        <w:spacing w:after="120" w:line="240" w:lineRule="auto"/>
        <w:rPr>
          <w:b/>
        </w:rPr>
      </w:pPr>
      <w:r w:rsidRPr="00C04993">
        <w:rPr>
          <w:b/>
        </w:rPr>
        <w:t>Diferentes tipos de seguridad que existen en las bases de datos</w:t>
      </w:r>
    </w:p>
    <w:tbl>
      <w:tblPr>
        <w:tblStyle w:val="affff"/>
        <w:tblW w:w="1570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13962"/>
      </w:tblGrid>
      <w:tr w:rsidR="0040350B" w:rsidRPr="00C04993" w14:paraId="024CFB07" w14:textId="77777777">
        <w:trPr>
          <w:trHeight w:val="580"/>
        </w:trPr>
        <w:tc>
          <w:tcPr>
            <w:tcW w:w="1740" w:type="dxa"/>
            <w:shd w:val="clear" w:color="auto" w:fill="C9DAF8"/>
            <w:tcMar>
              <w:top w:w="100" w:type="dxa"/>
              <w:left w:w="100" w:type="dxa"/>
              <w:bottom w:w="100" w:type="dxa"/>
              <w:right w:w="100" w:type="dxa"/>
            </w:tcMar>
          </w:tcPr>
          <w:p w14:paraId="6DA925B5" w14:textId="77777777" w:rsidR="00791291" w:rsidRPr="00C04993" w:rsidRDefault="000C22BE">
            <w:pPr>
              <w:widowControl w:val="0"/>
              <w:spacing w:line="240" w:lineRule="auto"/>
              <w:jc w:val="center"/>
              <w:rPr>
                <w:b/>
              </w:rPr>
            </w:pPr>
            <w:bookmarkStart w:id="14" w:name="_heading=h.35nkun2" w:colFirst="0" w:colLast="0"/>
            <w:bookmarkEnd w:id="14"/>
            <w:r w:rsidRPr="00C04993">
              <w:rPr>
                <w:b/>
              </w:rPr>
              <w:t>Tipo de recurso</w:t>
            </w:r>
          </w:p>
        </w:tc>
        <w:tc>
          <w:tcPr>
            <w:tcW w:w="13962" w:type="dxa"/>
            <w:shd w:val="clear" w:color="auto" w:fill="C9DAF8"/>
            <w:tcMar>
              <w:top w:w="100" w:type="dxa"/>
              <w:left w:w="100" w:type="dxa"/>
              <w:bottom w:w="100" w:type="dxa"/>
              <w:right w:w="100" w:type="dxa"/>
            </w:tcMar>
          </w:tcPr>
          <w:p w14:paraId="0D188FB0" w14:textId="77777777" w:rsidR="00791291" w:rsidRPr="00C04993" w:rsidRDefault="000C22BE">
            <w:pPr>
              <w:pStyle w:val="Ttulo"/>
              <w:widowControl w:val="0"/>
              <w:spacing w:line="240" w:lineRule="auto"/>
              <w:jc w:val="center"/>
              <w:rPr>
                <w:sz w:val="22"/>
                <w:szCs w:val="22"/>
              </w:rPr>
            </w:pPr>
            <w:bookmarkStart w:id="15" w:name="_heading=h.1ksv4uv" w:colFirst="0" w:colLast="0"/>
            <w:bookmarkEnd w:id="15"/>
            <w:r w:rsidRPr="00C04993">
              <w:rPr>
                <w:sz w:val="22"/>
                <w:szCs w:val="22"/>
              </w:rPr>
              <w:t>Acordeón tipo 1</w:t>
            </w:r>
          </w:p>
        </w:tc>
      </w:tr>
      <w:tr w:rsidR="0040350B" w:rsidRPr="00C04993" w14:paraId="5ABFA3DA" w14:textId="77777777">
        <w:trPr>
          <w:trHeight w:val="420"/>
        </w:trPr>
        <w:tc>
          <w:tcPr>
            <w:tcW w:w="1740" w:type="dxa"/>
            <w:shd w:val="clear" w:color="auto" w:fill="auto"/>
            <w:tcMar>
              <w:top w:w="100" w:type="dxa"/>
              <w:left w:w="100" w:type="dxa"/>
              <w:bottom w:w="100" w:type="dxa"/>
              <w:right w:w="100" w:type="dxa"/>
            </w:tcMar>
          </w:tcPr>
          <w:p w14:paraId="5E46F5D6" w14:textId="77777777" w:rsidR="00791291" w:rsidRPr="00C04993" w:rsidRDefault="000C22BE">
            <w:pPr>
              <w:widowControl w:val="0"/>
              <w:spacing w:line="240" w:lineRule="auto"/>
              <w:rPr>
                <w:b/>
              </w:rPr>
            </w:pPr>
            <w:r w:rsidRPr="00C04993">
              <w:rPr>
                <w:b/>
              </w:rPr>
              <w:t>Introducción</w:t>
            </w:r>
          </w:p>
        </w:tc>
        <w:tc>
          <w:tcPr>
            <w:tcW w:w="13962" w:type="dxa"/>
            <w:shd w:val="clear" w:color="auto" w:fill="auto"/>
            <w:tcMar>
              <w:top w:w="100" w:type="dxa"/>
              <w:left w:w="100" w:type="dxa"/>
              <w:bottom w:w="100" w:type="dxa"/>
              <w:right w:w="100" w:type="dxa"/>
            </w:tcMar>
          </w:tcPr>
          <w:p w14:paraId="6351F8B8" w14:textId="77777777" w:rsidR="00791291" w:rsidRPr="00C04993" w:rsidRDefault="000C22BE">
            <w:pPr>
              <w:widowControl w:val="0"/>
              <w:spacing w:line="240" w:lineRule="auto"/>
            </w:pPr>
            <w:r w:rsidRPr="00C04993">
              <w:t>A continuación, veremos los diferentes tipos de seguridad que existen en las bases de datos.</w:t>
            </w:r>
          </w:p>
        </w:tc>
      </w:tr>
      <w:tr w:rsidR="0040350B" w:rsidRPr="00C04993" w14:paraId="27D2DF5F" w14:textId="77777777">
        <w:trPr>
          <w:trHeight w:val="420"/>
        </w:trPr>
        <w:tc>
          <w:tcPr>
            <w:tcW w:w="15702" w:type="dxa"/>
            <w:gridSpan w:val="2"/>
            <w:shd w:val="clear" w:color="auto" w:fill="auto"/>
            <w:tcMar>
              <w:top w:w="100" w:type="dxa"/>
              <w:left w:w="100" w:type="dxa"/>
              <w:bottom w:w="100" w:type="dxa"/>
              <w:right w:w="100" w:type="dxa"/>
            </w:tcMar>
          </w:tcPr>
          <w:p w14:paraId="04FDC973" w14:textId="77777777" w:rsidR="00791291" w:rsidRPr="00C04993" w:rsidRDefault="000C22BE">
            <w:pPr>
              <w:widowControl w:val="0"/>
              <w:spacing w:line="240" w:lineRule="auto"/>
              <w:jc w:val="center"/>
              <w:rPr>
                <w:b/>
              </w:rPr>
            </w:pPr>
            <w:r w:rsidRPr="00C04993">
              <w:rPr>
                <w:noProof/>
                <w:lang w:val="es-CO"/>
              </w:rPr>
              <w:drawing>
                <wp:inline distT="0" distB="0" distL="0" distR="0" wp14:anchorId="53FC1BA8" wp14:editId="09BDEAA1">
                  <wp:extent cx="1853864" cy="1040017"/>
                  <wp:effectExtent l="0" t="0" r="0" b="0"/>
                  <wp:docPr id="216" name="image70.jpg" descr="Document security concept. Document management system (DMS). Data encryption online documentation database and digital file storage. Sign in to the network of the cloud computing system."/>
                  <wp:cNvGraphicFramePr/>
                  <a:graphic xmlns:a="http://schemas.openxmlformats.org/drawingml/2006/main">
                    <a:graphicData uri="http://schemas.openxmlformats.org/drawingml/2006/picture">
                      <pic:pic xmlns:pic="http://schemas.openxmlformats.org/drawingml/2006/picture">
                        <pic:nvPicPr>
                          <pic:cNvPr id="0" name="image70.jpg" descr="Document security concept. Document management system (DMS). Data encryption online documentation database and digital file storage. Sign in to the network of the cloud computing system."/>
                          <pic:cNvPicPr preferRelativeResize="0"/>
                        </pic:nvPicPr>
                        <pic:blipFill>
                          <a:blip r:embed="rId39"/>
                          <a:srcRect/>
                          <a:stretch>
                            <a:fillRect/>
                          </a:stretch>
                        </pic:blipFill>
                        <pic:spPr>
                          <a:xfrm>
                            <a:off x="0" y="0"/>
                            <a:ext cx="1853864" cy="1040017"/>
                          </a:xfrm>
                          <a:prstGeom prst="rect">
                            <a:avLst/>
                          </a:prstGeom>
                          <a:ln/>
                        </pic:spPr>
                      </pic:pic>
                    </a:graphicData>
                  </a:graphic>
                </wp:inline>
              </w:drawing>
            </w:r>
          </w:p>
          <w:p w14:paraId="1725FFCB" w14:textId="77777777" w:rsidR="00791291" w:rsidRPr="00C04993" w:rsidRDefault="00000000">
            <w:pPr>
              <w:widowControl w:val="0"/>
              <w:spacing w:line="240" w:lineRule="auto"/>
              <w:jc w:val="center"/>
            </w:pPr>
            <w:sdt>
              <w:sdtPr>
                <w:tag w:val="goog_rdk_4"/>
                <w:id w:val="1115553546"/>
                <w:showingPlcHdr/>
              </w:sdtPr>
              <w:sdtContent>
                <w:r w:rsidR="00CA5EF0" w:rsidRPr="00C04993">
                  <w:t xml:space="preserve">     </w:t>
                </w:r>
                <w:commentRangeStart w:id="16"/>
              </w:sdtContent>
            </w:sdt>
            <w:hyperlink r:id="rId40">
              <w:r w:rsidR="000C22BE" w:rsidRPr="00C04993">
                <w:rPr>
                  <w:u w:val="single"/>
                </w:rPr>
                <w:t>https://cutt.ly/EXOC97b</w:t>
              </w:r>
            </w:hyperlink>
            <w:commentRangeEnd w:id="16"/>
            <w:r w:rsidR="000C22BE" w:rsidRPr="00C04993">
              <w:commentReference w:id="16"/>
            </w:r>
          </w:p>
        </w:tc>
      </w:tr>
      <w:tr w:rsidR="0040350B" w:rsidRPr="00C04993" w14:paraId="08F86D98" w14:textId="77777777">
        <w:trPr>
          <w:trHeight w:val="420"/>
        </w:trPr>
        <w:tc>
          <w:tcPr>
            <w:tcW w:w="15702" w:type="dxa"/>
            <w:gridSpan w:val="2"/>
            <w:shd w:val="clear" w:color="auto" w:fill="auto"/>
            <w:tcMar>
              <w:top w:w="100" w:type="dxa"/>
              <w:left w:w="100" w:type="dxa"/>
              <w:bottom w:w="100" w:type="dxa"/>
              <w:right w:w="100" w:type="dxa"/>
            </w:tcMar>
          </w:tcPr>
          <w:p w14:paraId="5FD00412" w14:textId="77777777" w:rsidR="00791291" w:rsidRPr="00C04993" w:rsidRDefault="000C22BE">
            <w:pPr>
              <w:pBdr>
                <w:top w:val="nil"/>
                <w:left w:val="nil"/>
                <w:bottom w:val="nil"/>
                <w:right w:val="nil"/>
                <w:between w:val="nil"/>
              </w:pBdr>
              <w:spacing w:line="240" w:lineRule="auto"/>
            </w:pPr>
            <w:r w:rsidRPr="00C04993">
              <w:rPr>
                <w:b/>
              </w:rPr>
              <w:t>Seguridad física</w:t>
            </w:r>
          </w:p>
          <w:p w14:paraId="4A390818" w14:textId="77777777" w:rsidR="00791291" w:rsidRPr="00C04993" w:rsidRDefault="000C22BE">
            <w:pPr>
              <w:pBdr>
                <w:top w:val="nil"/>
                <w:left w:val="nil"/>
                <w:bottom w:val="nil"/>
                <w:right w:val="nil"/>
                <w:between w:val="nil"/>
              </w:pBdr>
              <w:spacing w:line="240" w:lineRule="auto"/>
            </w:pPr>
            <w:r w:rsidRPr="00C04993">
              <w:t>Cuando el servidor de bases de datos es local o en un centro de datos en la nube es imprescindible que este dentro de un entorno seguro y con control de clima, es decir</w:t>
            </w:r>
            <w:r w:rsidR="00E030C2" w:rsidRPr="00C04993">
              <w:t>,</w:t>
            </w:r>
            <w:r w:rsidRPr="00C04993">
              <w:t xml:space="preserve"> que este en un cuarto con acceso restringido al público y su temperatura este entre 17</w:t>
            </w:r>
            <w:r w:rsidR="0020251A" w:rsidRPr="00C04993">
              <w:t xml:space="preserve"> </w:t>
            </w:r>
            <w:r w:rsidRPr="00C04993">
              <w:t>°C o 21</w:t>
            </w:r>
            <w:r w:rsidR="0020251A" w:rsidRPr="00C04993">
              <w:t xml:space="preserve"> </w:t>
            </w:r>
            <w:r w:rsidRPr="00C04993">
              <w:t xml:space="preserve">°C. Por otra parte, </w:t>
            </w:r>
            <w:r w:rsidR="00E030C2" w:rsidRPr="00C04993">
              <w:t xml:space="preserve">si el </w:t>
            </w:r>
            <w:r w:rsidRPr="00C04993">
              <w:t>servidor de bases de datos está en un centro de datos de nube, el proveedor será el encargado de ello.</w:t>
            </w:r>
          </w:p>
        </w:tc>
      </w:tr>
      <w:tr w:rsidR="0040350B" w:rsidRPr="00C04993" w14:paraId="275B4BE6" w14:textId="77777777">
        <w:trPr>
          <w:trHeight w:val="420"/>
        </w:trPr>
        <w:tc>
          <w:tcPr>
            <w:tcW w:w="15702" w:type="dxa"/>
            <w:gridSpan w:val="2"/>
            <w:shd w:val="clear" w:color="auto" w:fill="auto"/>
            <w:tcMar>
              <w:top w:w="100" w:type="dxa"/>
              <w:left w:w="100" w:type="dxa"/>
              <w:bottom w:w="100" w:type="dxa"/>
              <w:right w:w="100" w:type="dxa"/>
            </w:tcMar>
          </w:tcPr>
          <w:p w14:paraId="3D9110C6" w14:textId="77777777" w:rsidR="00791291" w:rsidRPr="00C04993" w:rsidRDefault="000C22BE">
            <w:pPr>
              <w:pBdr>
                <w:top w:val="nil"/>
                <w:left w:val="nil"/>
                <w:bottom w:val="nil"/>
                <w:right w:val="nil"/>
                <w:between w:val="nil"/>
              </w:pBdr>
              <w:spacing w:line="240" w:lineRule="auto"/>
              <w:rPr>
                <w:b/>
              </w:rPr>
            </w:pPr>
            <w:r w:rsidRPr="00C04993">
              <w:rPr>
                <w:b/>
              </w:rPr>
              <w:t>Controles de acceso administrativo y de red</w:t>
            </w:r>
          </w:p>
          <w:p w14:paraId="013D4A62" w14:textId="77777777" w:rsidR="00791291" w:rsidRPr="00C04993" w:rsidRDefault="000C22BE">
            <w:pPr>
              <w:pBdr>
                <w:top w:val="nil"/>
                <w:left w:val="nil"/>
                <w:bottom w:val="nil"/>
                <w:right w:val="nil"/>
                <w:between w:val="nil"/>
              </w:pBdr>
              <w:spacing w:line="240" w:lineRule="auto"/>
            </w:pPr>
            <w:r w:rsidRPr="00C04993">
              <w:t>Cuando se habla de control de acceso decimos que es la cantidad de usuarios que acceden a la base de datos</w:t>
            </w:r>
            <w:r w:rsidR="0020251A" w:rsidRPr="00C04993">
              <w:t>.</w:t>
            </w:r>
            <w:r w:rsidRPr="00C04993">
              <w:t xml:space="preserve"> </w:t>
            </w:r>
            <w:r w:rsidR="0020251A" w:rsidRPr="00C04993">
              <w:t>C</w:t>
            </w:r>
            <w:r w:rsidRPr="00C04993">
              <w:t>omo medida de protección de datos es aconsejable tener el mínimo de usuarios que operen la base de datos y sus permisos deben limitarse a los niveles mínimos necesarios donde podrán realizar sus trabajos. Adicionalmente, el acceso a la red debe estar limitada al nivel mínimo de permisos necesarios</w:t>
            </w:r>
            <w:r w:rsidR="0020251A" w:rsidRPr="00C04993">
              <w:t>,</w:t>
            </w:r>
            <w:r w:rsidRPr="00C04993">
              <w:t xml:space="preserve"> esto con el fin que los usuarios no realicen acciones que no estén dentro de su trabajo.</w:t>
            </w:r>
          </w:p>
        </w:tc>
      </w:tr>
      <w:tr w:rsidR="0040350B" w:rsidRPr="00C04993" w14:paraId="7642F3A0" w14:textId="77777777">
        <w:trPr>
          <w:trHeight w:val="420"/>
        </w:trPr>
        <w:tc>
          <w:tcPr>
            <w:tcW w:w="15702" w:type="dxa"/>
            <w:gridSpan w:val="2"/>
            <w:shd w:val="clear" w:color="auto" w:fill="auto"/>
            <w:tcMar>
              <w:top w:w="100" w:type="dxa"/>
              <w:left w:w="100" w:type="dxa"/>
              <w:bottom w:w="100" w:type="dxa"/>
              <w:right w:w="100" w:type="dxa"/>
            </w:tcMar>
          </w:tcPr>
          <w:p w14:paraId="747B762B" w14:textId="77777777" w:rsidR="00791291" w:rsidRPr="00C04993" w:rsidRDefault="000C22BE">
            <w:pPr>
              <w:pBdr>
                <w:top w:val="nil"/>
                <w:left w:val="nil"/>
                <w:bottom w:val="nil"/>
                <w:right w:val="nil"/>
                <w:between w:val="nil"/>
              </w:pBdr>
              <w:spacing w:after="120" w:line="240" w:lineRule="auto"/>
            </w:pPr>
            <w:r w:rsidRPr="00C04993">
              <w:rPr>
                <w:b/>
              </w:rPr>
              <w:t>Seguridad de cuenta/dispositivo de usuario final</w:t>
            </w:r>
          </w:p>
          <w:p w14:paraId="3F713D21" w14:textId="77777777" w:rsidR="00791291" w:rsidRPr="00C04993" w:rsidRDefault="000C22BE">
            <w:pPr>
              <w:pBdr>
                <w:top w:val="nil"/>
                <w:left w:val="nil"/>
                <w:bottom w:val="nil"/>
                <w:right w:val="nil"/>
                <w:between w:val="nil"/>
              </w:pBdr>
              <w:spacing w:after="120" w:line="240" w:lineRule="auto"/>
            </w:pPr>
            <w:r w:rsidRPr="00C04993">
              <w:t>Se debe saber quién accede a la base de datos</w:t>
            </w:r>
            <w:r w:rsidR="0020251A" w:rsidRPr="00C04993">
              <w:t>,</w:t>
            </w:r>
            <w:r w:rsidRPr="00C04993">
              <w:t xml:space="preserve"> en qué momento y de qué forma se utilizan los datos. La supervisión de datos puede alertar si las actividades de la gestión de los datos no son comunes o parecen arriesgadas. Todas las cuentas y dispositivos de usuario que se conectan a la red que aloja la base de datos deben ser físicamente seguros</w:t>
            </w:r>
            <w:r w:rsidR="0020251A" w:rsidRPr="00C04993">
              <w:t>,</w:t>
            </w:r>
            <w:r w:rsidRPr="00C04993">
              <w:t xml:space="preserve"> es decir</w:t>
            </w:r>
            <w:r w:rsidR="0020251A" w:rsidRPr="00C04993">
              <w:t>,</w:t>
            </w:r>
            <w:r w:rsidRPr="00C04993">
              <w:t xml:space="preserve"> que los usuarios sepan lo que están haciendo para no tener perdida de información o inconsistencia de registros.</w:t>
            </w:r>
          </w:p>
        </w:tc>
      </w:tr>
      <w:tr w:rsidR="0040350B" w:rsidRPr="00C04993" w14:paraId="7ABE603C" w14:textId="77777777">
        <w:trPr>
          <w:trHeight w:val="420"/>
        </w:trPr>
        <w:tc>
          <w:tcPr>
            <w:tcW w:w="15702" w:type="dxa"/>
            <w:gridSpan w:val="2"/>
            <w:shd w:val="clear" w:color="auto" w:fill="auto"/>
            <w:tcMar>
              <w:top w:w="100" w:type="dxa"/>
              <w:left w:w="100" w:type="dxa"/>
              <w:bottom w:w="100" w:type="dxa"/>
              <w:right w:w="100" w:type="dxa"/>
            </w:tcMar>
          </w:tcPr>
          <w:p w14:paraId="01893CC3" w14:textId="77777777" w:rsidR="00791291" w:rsidRPr="00C04993" w:rsidRDefault="000C22BE">
            <w:pPr>
              <w:pBdr>
                <w:top w:val="nil"/>
                <w:left w:val="nil"/>
                <w:bottom w:val="nil"/>
                <w:right w:val="nil"/>
                <w:between w:val="nil"/>
              </w:pBdr>
              <w:spacing w:line="240" w:lineRule="auto"/>
              <w:rPr>
                <w:b/>
              </w:rPr>
            </w:pPr>
            <w:r w:rsidRPr="00C04993">
              <w:rPr>
                <w:b/>
              </w:rPr>
              <w:t>Cifrado</w:t>
            </w:r>
          </w:p>
          <w:p w14:paraId="08ECAD3B" w14:textId="77777777" w:rsidR="00791291" w:rsidRPr="00C04993" w:rsidRDefault="000C22BE">
            <w:pPr>
              <w:pBdr>
                <w:top w:val="nil"/>
                <w:left w:val="nil"/>
                <w:bottom w:val="nil"/>
                <w:right w:val="nil"/>
                <w:between w:val="nil"/>
              </w:pBdr>
              <w:spacing w:line="240" w:lineRule="auto"/>
            </w:pPr>
            <w:r w:rsidRPr="00C04993">
              <w:t>Es un</w:t>
            </w:r>
            <w:r w:rsidR="00E030C2" w:rsidRPr="00C04993">
              <w:t>a</w:t>
            </w:r>
            <w:r w:rsidRPr="00C04993">
              <w:t xml:space="preserve"> </w:t>
            </w:r>
            <w:r w:rsidR="00E030C2" w:rsidRPr="00C04993">
              <w:t xml:space="preserve">parte </w:t>
            </w:r>
            <w:r w:rsidRPr="00C04993">
              <w:t>muy importante de la seguridad de datos, deben estar cifrados los datos de la base de datos y los datos de credenciales, adicionalmente</w:t>
            </w:r>
            <w:r w:rsidR="00E030C2" w:rsidRPr="00C04993">
              <w:t xml:space="preserve">, </w:t>
            </w:r>
            <w:r w:rsidRPr="00C04993">
              <w:t xml:space="preserve">se deberán proteger con el mejor cifrado mientras no estén operando o en tránsito. </w:t>
            </w:r>
          </w:p>
        </w:tc>
      </w:tr>
      <w:tr w:rsidR="0040350B" w:rsidRPr="00C04993" w14:paraId="3C9FAB50" w14:textId="77777777">
        <w:trPr>
          <w:trHeight w:val="420"/>
        </w:trPr>
        <w:tc>
          <w:tcPr>
            <w:tcW w:w="15702" w:type="dxa"/>
            <w:gridSpan w:val="2"/>
            <w:shd w:val="clear" w:color="auto" w:fill="auto"/>
            <w:tcMar>
              <w:top w:w="100" w:type="dxa"/>
              <w:left w:w="100" w:type="dxa"/>
              <w:bottom w:w="100" w:type="dxa"/>
              <w:right w:w="100" w:type="dxa"/>
            </w:tcMar>
          </w:tcPr>
          <w:p w14:paraId="747EE527" w14:textId="77777777" w:rsidR="00791291" w:rsidRPr="00C04993" w:rsidRDefault="000C22BE">
            <w:pPr>
              <w:pBdr>
                <w:top w:val="nil"/>
                <w:left w:val="nil"/>
                <w:bottom w:val="nil"/>
                <w:right w:val="nil"/>
                <w:between w:val="nil"/>
              </w:pBdr>
              <w:spacing w:after="120" w:line="240" w:lineRule="auto"/>
              <w:rPr>
                <w:b/>
              </w:rPr>
            </w:pPr>
            <w:r w:rsidRPr="00C04993">
              <w:rPr>
                <w:b/>
              </w:rPr>
              <w:t xml:space="preserve">Seguridad de </w:t>
            </w:r>
            <w:r w:rsidRPr="00C04993">
              <w:rPr>
                <w:b/>
                <w:i/>
              </w:rPr>
              <w:t>software</w:t>
            </w:r>
            <w:r w:rsidRPr="00C04993">
              <w:rPr>
                <w:b/>
              </w:rPr>
              <w:t xml:space="preserve"> de base de datos</w:t>
            </w:r>
          </w:p>
          <w:p w14:paraId="4329FB6F" w14:textId="77777777" w:rsidR="00791291" w:rsidRPr="00C04993" w:rsidRDefault="000C22BE">
            <w:pPr>
              <w:pBdr>
                <w:top w:val="nil"/>
                <w:left w:val="nil"/>
                <w:bottom w:val="nil"/>
                <w:right w:val="nil"/>
                <w:between w:val="nil"/>
              </w:pBdr>
              <w:spacing w:after="120" w:line="240" w:lineRule="auto"/>
            </w:pPr>
            <w:r w:rsidRPr="00C04993">
              <w:t>Es importante utilizar la última versión del software de gestión de bases de datos aplicando los parches cuando sean suministrados por el proveedor.</w:t>
            </w:r>
          </w:p>
        </w:tc>
      </w:tr>
      <w:tr w:rsidR="0040350B" w:rsidRPr="00C04993" w14:paraId="553B03D3" w14:textId="77777777">
        <w:trPr>
          <w:trHeight w:val="420"/>
        </w:trPr>
        <w:tc>
          <w:tcPr>
            <w:tcW w:w="15702" w:type="dxa"/>
            <w:gridSpan w:val="2"/>
            <w:shd w:val="clear" w:color="auto" w:fill="auto"/>
            <w:tcMar>
              <w:top w:w="100" w:type="dxa"/>
              <w:left w:w="100" w:type="dxa"/>
              <w:bottom w:w="100" w:type="dxa"/>
              <w:right w:w="100" w:type="dxa"/>
            </w:tcMar>
          </w:tcPr>
          <w:p w14:paraId="547BFBAC" w14:textId="77777777" w:rsidR="00791291" w:rsidRPr="00C04993" w:rsidRDefault="000C22BE">
            <w:pPr>
              <w:pBdr>
                <w:top w:val="nil"/>
                <w:left w:val="nil"/>
                <w:bottom w:val="nil"/>
                <w:right w:val="nil"/>
                <w:between w:val="nil"/>
              </w:pBdr>
              <w:spacing w:after="120" w:line="240" w:lineRule="auto"/>
              <w:rPr>
                <w:b/>
              </w:rPr>
            </w:pPr>
            <w:r w:rsidRPr="00C04993">
              <w:rPr>
                <w:b/>
              </w:rPr>
              <w:t>Seguridad del servidor de aplicaciones/web</w:t>
            </w:r>
          </w:p>
          <w:p w14:paraId="3372C6A2" w14:textId="77777777" w:rsidR="00791291" w:rsidRPr="00C04993" w:rsidRDefault="000C22BE">
            <w:pPr>
              <w:pBdr>
                <w:top w:val="nil"/>
                <w:left w:val="nil"/>
                <w:bottom w:val="nil"/>
                <w:right w:val="nil"/>
                <w:between w:val="nil"/>
              </w:pBdr>
              <w:spacing w:after="120" w:line="240" w:lineRule="auto"/>
            </w:pPr>
            <w:r w:rsidRPr="00C04993">
              <w:t>Cualquier aplicación o servidor web que interactúe con la base de datos esta susceptible a los ataques y debe estar constantemente en pruebas de seguridad acompañado de las mejores prácticas.</w:t>
            </w:r>
          </w:p>
        </w:tc>
      </w:tr>
      <w:tr w:rsidR="0040350B" w:rsidRPr="00C04993" w14:paraId="2D785FA8" w14:textId="77777777">
        <w:trPr>
          <w:trHeight w:val="420"/>
        </w:trPr>
        <w:tc>
          <w:tcPr>
            <w:tcW w:w="15702" w:type="dxa"/>
            <w:gridSpan w:val="2"/>
            <w:shd w:val="clear" w:color="auto" w:fill="auto"/>
            <w:tcMar>
              <w:top w:w="100" w:type="dxa"/>
              <w:left w:w="100" w:type="dxa"/>
              <w:bottom w:w="100" w:type="dxa"/>
              <w:right w:w="100" w:type="dxa"/>
            </w:tcMar>
          </w:tcPr>
          <w:p w14:paraId="540EA0B9" w14:textId="77777777" w:rsidR="00791291" w:rsidRPr="00C04993" w:rsidRDefault="000C22BE">
            <w:pPr>
              <w:pBdr>
                <w:top w:val="nil"/>
                <w:left w:val="nil"/>
                <w:bottom w:val="nil"/>
                <w:right w:val="nil"/>
                <w:between w:val="nil"/>
              </w:pBdr>
              <w:spacing w:after="120" w:line="240" w:lineRule="auto"/>
              <w:rPr>
                <w:b/>
              </w:rPr>
            </w:pPr>
            <w:r w:rsidRPr="00C04993">
              <w:rPr>
                <w:b/>
              </w:rPr>
              <w:t>Seguridad de copia</w:t>
            </w:r>
          </w:p>
          <w:p w14:paraId="5038C8B3" w14:textId="77777777" w:rsidR="00791291" w:rsidRPr="00C04993" w:rsidRDefault="000C22BE">
            <w:pPr>
              <w:pBdr>
                <w:top w:val="nil"/>
                <w:left w:val="nil"/>
                <w:bottom w:val="nil"/>
                <w:right w:val="nil"/>
                <w:between w:val="nil"/>
              </w:pBdr>
              <w:spacing w:after="120" w:line="240" w:lineRule="auto"/>
            </w:pPr>
            <w:r w:rsidRPr="00C04993">
              <w:t>Para una buena gestión de la información las copias de seguridad, copias o imágenes de la base de datos deben estar sujetas a los mismos controles de seguridad</w:t>
            </w:r>
            <w:r w:rsidR="0020251A" w:rsidRPr="00C04993">
              <w:t>,</w:t>
            </w:r>
            <w:r w:rsidRPr="00C04993">
              <w:t xml:space="preserve"> estas deben estar registradas en una bitácora de registro donde indique fecha en la que se va a registrar la copia durante el año en curso.</w:t>
            </w:r>
          </w:p>
        </w:tc>
      </w:tr>
      <w:tr w:rsidR="00791291" w:rsidRPr="00C04993" w14:paraId="71BB7135" w14:textId="77777777">
        <w:trPr>
          <w:trHeight w:val="420"/>
        </w:trPr>
        <w:tc>
          <w:tcPr>
            <w:tcW w:w="15702" w:type="dxa"/>
            <w:gridSpan w:val="2"/>
            <w:shd w:val="clear" w:color="auto" w:fill="auto"/>
            <w:tcMar>
              <w:top w:w="100" w:type="dxa"/>
              <w:left w:w="100" w:type="dxa"/>
              <w:bottom w:w="100" w:type="dxa"/>
              <w:right w:w="100" w:type="dxa"/>
            </w:tcMar>
          </w:tcPr>
          <w:p w14:paraId="7DFA87B2" w14:textId="77777777" w:rsidR="00791291" w:rsidRPr="00C04993" w:rsidRDefault="000C22BE">
            <w:pPr>
              <w:pBdr>
                <w:top w:val="nil"/>
                <w:left w:val="nil"/>
                <w:bottom w:val="nil"/>
                <w:right w:val="nil"/>
                <w:between w:val="nil"/>
              </w:pBdr>
              <w:spacing w:line="240" w:lineRule="auto"/>
              <w:rPr>
                <w:b/>
              </w:rPr>
            </w:pPr>
            <w:r w:rsidRPr="00C04993">
              <w:rPr>
                <w:b/>
              </w:rPr>
              <w:t>Auditoría</w:t>
            </w:r>
          </w:p>
          <w:p w14:paraId="0F34A570" w14:textId="77777777" w:rsidR="00791291" w:rsidRPr="00C04993" w:rsidRDefault="000C22BE">
            <w:pPr>
              <w:pBdr>
                <w:top w:val="nil"/>
                <w:left w:val="nil"/>
                <w:bottom w:val="nil"/>
                <w:right w:val="nil"/>
                <w:between w:val="nil"/>
              </w:pBdr>
              <w:spacing w:line="240" w:lineRule="auto"/>
            </w:pPr>
            <w:r w:rsidRPr="00C04993">
              <w:t>Los formatos deben hacer parte del administrador de bases de datos</w:t>
            </w:r>
            <w:r w:rsidR="0020251A" w:rsidRPr="00C04993">
              <w:t>,</w:t>
            </w:r>
            <w:r w:rsidRPr="00C04993">
              <w:t xml:space="preserve"> esto con el fin</w:t>
            </w:r>
            <w:r w:rsidR="0020251A" w:rsidRPr="00C04993">
              <w:t xml:space="preserve"> de</w:t>
            </w:r>
            <w:r w:rsidRPr="00C04993">
              <w:t xml:space="preserve"> registrar todos los inicios de sesión en el servidor de bases de datos y el sistema operativo también debe registrar las operaciones realizadas en datos confidenciales. Las auditorías estándar de seguridad de base de datos deben realizarse regularmente</w:t>
            </w:r>
            <w:r w:rsidR="0020251A" w:rsidRPr="00C04993">
              <w:t>,</w:t>
            </w:r>
            <w:r w:rsidRPr="00C04993">
              <w:t xml:space="preserve"> anualmente o antes si hay registros de fugas de información.</w:t>
            </w:r>
          </w:p>
        </w:tc>
      </w:tr>
    </w:tbl>
    <w:p w14:paraId="3EF2EEF2" w14:textId="77777777" w:rsidR="00791291" w:rsidRPr="00C04993" w:rsidRDefault="00791291">
      <w:pPr>
        <w:spacing w:after="120" w:line="240" w:lineRule="auto"/>
      </w:pPr>
    </w:p>
    <w:p w14:paraId="08C59AF3" w14:textId="77777777" w:rsidR="00791291" w:rsidRPr="00C04993" w:rsidRDefault="000C22BE">
      <w:pPr>
        <w:spacing w:after="120" w:line="240" w:lineRule="auto"/>
      </w:pPr>
      <w:r w:rsidRPr="00C04993">
        <w:rPr>
          <w:b/>
        </w:rPr>
        <w:t xml:space="preserve">Creación de usuarios en una base de datos SQL en servidor </w:t>
      </w:r>
      <w:r w:rsidRPr="00C04993">
        <w:rPr>
          <w:b/>
          <w:i/>
        </w:rPr>
        <w:t>AppServe</w:t>
      </w:r>
      <w:r w:rsidRPr="00C04993">
        <w:rPr>
          <w:b/>
        </w:rPr>
        <w:t>r com Mysql</w:t>
      </w:r>
    </w:p>
    <w:tbl>
      <w:tblPr>
        <w:tblStyle w:val="affff0"/>
        <w:tblW w:w="156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3525"/>
        <w:gridCol w:w="2070"/>
        <w:gridCol w:w="4815"/>
        <w:gridCol w:w="3795"/>
      </w:tblGrid>
      <w:tr w:rsidR="0040350B" w:rsidRPr="00C04993" w14:paraId="6E28F9D5" w14:textId="77777777">
        <w:trPr>
          <w:trHeight w:val="460"/>
        </w:trPr>
        <w:tc>
          <w:tcPr>
            <w:tcW w:w="1485" w:type="dxa"/>
            <w:shd w:val="clear" w:color="auto" w:fill="C9DAF8"/>
            <w:tcMar>
              <w:top w:w="100" w:type="dxa"/>
              <w:left w:w="100" w:type="dxa"/>
              <w:bottom w:w="100" w:type="dxa"/>
              <w:right w:w="100" w:type="dxa"/>
            </w:tcMar>
          </w:tcPr>
          <w:p w14:paraId="1FD6185F" w14:textId="77777777" w:rsidR="00791291" w:rsidRPr="00C04993" w:rsidRDefault="000C22BE">
            <w:pPr>
              <w:widowControl w:val="0"/>
              <w:spacing w:line="240" w:lineRule="auto"/>
              <w:jc w:val="center"/>
              <w:rPr>
                <w:b/>
              </w:rPr>
            </w:pPr>
            <w:r w:rsidRPr="00C04993">
              <w:rPr>
                <w:b/>
              </w:rPr>
              <w:t>Tipo de recurso</w:t>
            </w:r>
          </w:p>
        </w:tc>
        <w:tc>
          <w:tcPr>
            <w:tcW w:w="14205" w:type="dxa"/>
            <w:gridSpan w:val="4"/>
            <w:shd w:val="clear" w:color="auto" w:fill="C9DAF8"/>
            <w:tcMar>
              <w:top w:w="100" w:type="dxa"/>
              <w:left w:w="100" w:type="dxa"/>
              <w:bottom w:w="100" w:type="dxa"/>
              <w:right w:w="100" w:type="dxa"/>
            </w:tcMar>
          </w:tcPr>
          <w:p w14:paraId="7371C1E9" w14:textId="44DD392E" w:rsidR="00791291" w:rsidRPr="00C04993" w:rsidRDefault="00572FE3">
            <w:pPr>
              <w:pStyle w:val="Ttulo"/>
              <w:widowControl w:val="0"/>
              <w:spacing w:line="240" w:lineRule="auto"/>
              <w:jc w:val="center"/>
              <w:rPr>
                <w:sz w:val="22"/>
                <w:szCs w:val="22"/>
              </w:rPr>
            </w:pPr>
            <w:bookmarkStart w:id="17" w:name="_heading=h.44sinio" w:colFirst="0" w:colLast="0"/>
            <w:bookmarkEnd w:id="17"/>
            <w:r w:rsidRPr="00C04993">
              <w:rPr>
                <w:sz w:val="22"/>
                <w:szCs w:val="22"/>
              </w:rPr>
              <w:t>Video animación 2D</w:t>
            </w:r>
          </w:p>
        </w:tc>
      </w:tr>
      <w:tr w:rsidR="0040350B" w:rsidRPr="00C04993" w14:paraId="463B34CB" w14:textId="77777777">
        <w:trPr>
          <w:trHeight w:val="460"/>
        </w:trPr>
        <w:tc>
          <w:tcPr>
            <w:tcW w:w="1485" w:type="dxa"/>
            <w:shd w:val="clear" w:color="auto" w:fill="C9DAF8"/>
            <w:tcMar>
              <w:top w:w="100" w:type="dxa"/>
              <w:left w:w="100" w:type="dxa"/>
              <w:bottom w:w="100" w:type="dxa"/>
              <w:right w:w="100" w:type="dxa"/>
            </w:tcMar>
          </w:tcPr>
          <w:p w14:paraId="350559B0" w14:textId="77777777" w:rsidR="00791291" w:rsidRPr="00C04993" w:rsidRDefault="000C22BE">
            <w:pPr>
              <w:widowControl w:val="0"/>
              <w:spacing w:line="240" w:lineRule="auto"/>
              <w:jc w:val="center"/>
              <w:rPr>
                <w:b/>
              </w:rPr>
            </w:pPr>
            <w:r w:rsidRPr="00C04993">
              <w:rPr>
                <w:b/>
              </w:rPr>
              <w:t>NOTA</w:t>
            </w:r>
          </w:p>
        </w:tc>
        <w:tc>
          <w:tcPr>
            <w:tcW w:w="14205" w:type="dxa"/>
            <w:gridSpan w:val="4"/>
            <w:shd w:val="clear" w:color="auto" w:fill="C9DAF8"/>
            <w:tcMar>
              <w:top w:w="100" w:type="dxa"/>
              <w:left w:w="100" w:type="dxa"/>
              <w:bottom w:w="100" w:type="dxa"/>
              <w:right w:w="100" w:type="dxa"/>
            </w:tcMar>
          </w:tcPr>
          <w:p w14:paraId="294E91C6" w14:textId="77777777" w:rsidR="00791291" w:rsidRPr="00C04993" w:rsidRDefault="000C22BE">
            <w:pPr>
              <w:widowControl w:val="0"/>
              <w:spacing w:line="240" w:lineRule="auto"/>
              <w:jc w:val="center"/>
              <w:rPr>
                <w:b/>
              </w:rPr>
            </w:pPr>
            <w:r w:rsidRPr="00C04993">
              <w:rPr>
                <w:b/>
              </w:rPr>
              <w:t>La totalidad del texto locutado para el video no debe superar las 500 palabras aproximadamente</w:t>
            </w:r>
          </w:p>
        </w:tc>
      </w:tr>
      <w:tr w:rsidR="0040350B" w:rsidRPr="00C04993" w14:paraId="626A96EC" w14:textId="77777777">
        <w:trPr>
          <w:trHeight w:val="420"/>
        </w:trPr>
        <w:tc>
          <w:tcPr>
            <w:tcW w:w="1485" w:type="dxa"/>
            <w:shd w:val="clear" w:color="auto" w:fill="auto"/>
            <w:tcMar>
              <w:top w:w="100" w:type="dxa"/>
              <w:left w:w="100" w:type="dxa"/>
              <w:bottom w:w="100" w:type="dxa"/>
              <w:right w:w="100" w:type="dxa"/>
            </w:tcMar>
          </w:tcPr>
          <w:p w14:paraId="68651DBF" w14:textId="77777777" w:rsidR="00791291" w:rsidRPr="00C04993" w:rsidRDefault="000C22BE">
            <w:pPr>
              <w:widowControl w:val="0"/>
              <w:spacing w:line="240" w:lineRule="auto"/>
              <w:rPr>
                <w:b/>
              </w:rPr>
            </w:pPr>
            <w:r w:rsidRPr="00C04993">
              <w:rPr>
                <w:b/>
              </w:rPr>
              <w:t xml:space="preserve">Título </w:t>
            </w:r>
          </w:p>
        </w:tc>
        <w:tc>
          <w:tcPr>
            <w:tcW w:w="14205" w:type="dxa"/>
            <w:gridSpan w:val="4"/>
            <w:shd w:val="clear" w:color="auto" w:fill="auto"/>
            <w:tcMar>
              <w:top w:w="100" w:type="dxa"/>
              <w:left w:w="100" w:type="dxa"/>
              <w:bottom w:w="100" w:type="dxa"/>
              <w:right w:w="100" w:type="dxa"/>
            </w:tcMar>
          </w:tcPr>
          <w:p w14:paraId="0A33059A" w14:textId="321AB228" w:rsidR="00791291" w:rsidRPr="00C04993" w:rsidRDefault="00E052A8" w:rsidP="00E052A8">
            <w:pPr>
              <w:widowControl w:val="0"/>
              <w:spacing w:line="240" w:lineRule="auto"/>
            </w:pPr>
            <w:r w:rsidRPr="00C9359C">
              <w:rPr>
                <w:highlight w:val="yellow"/>
              </w:rPr>
              <w:t xml:space="preserve">Explicación de la creación de usuarios en una base de datos SQL en servidor </w:t>
            </w:r>
            <w:r w:rsidRPr="00C9359C">
              <w:rPr>
                <w:i/>
                <w:highlight w:val="yellow"/>
              </w:rPr>
              <w:t>AppServer</w:t>
            </w:r>
            <w:r w:rsidRPr="00C9359C">
              <w:rPr>
                <w:highlight w:val="yellow"/>
              </w:rPr>
              <w:t xml:space="preserve"> com Mysql - Explicación de la creación de usuarios en una base de datos NoSQL en MongoDB.</w:t>
            </w:r>
          </w:p>
        </w:tc>
      </w:tr>
      <w:tr w:rsidR="0040350B" w:rsidRPr="00C04993" w14:paraId="06938794" w14:textId="77777777">
        <w:tc>
          <w:tcPr>
            <w:tcW w:w="1485" w:type="dxa"/>
            <w:shd w:val="clear" w:color="auto" w:fill="auto"/>
            <w:tcMar>
              <w:top w:w="100" w:type="dxa"/>
              <w:left w:w="100" w:type="dxa"/>
              <w:bottom w:w="100" w:type="dxa"/>
              <w:right w:w="100" w:type="dxa"/>
            </w:tcMar>
          </w:tcPr>
          <w:p w14:paraId="2E2CBB7F" w14:textId="77777777" w:rsidR="00791291" w:rsidRPr="00C04993" w:rsidRDefault="000C22BE">
            <w:pPr>
              <w:widowControl w:val="0"/>
              <w:spacing w:line="240" w:lineRule="auto"/>
              <w:rPr>
                <w:b/>
              </w:rPr>
            </w:pPr>
            <w:r w:rsidRPr="00C04993">
              <w:rPr>
                <w:b/>
              </w:rPr>
              <w:t>Escena</w:t>
            </w:r>
          </w:p>
        </w:tc>
        <w:tc>
          <w:tcPr>
            <w:tcW w:w="3525" w:type="dxa"/>
            <w:shd w:val="clear" w:color="auto" w:fill="auto"/>
            <w:tcMar>
              <w:top w:w="100" w:type="dxa"/>
              <w:left w:w="100" w:type="dxa"/>
              <w:bottom w:w="100" w:type="dxa"/>
              <w:right w:w="100" w:type="dxa"/>
            </w:tcMar>
          </w:tcPr>
          <w:p w14:paraId="0521AFDD" w14:textId="77777777" w:rsidR="00791291" w:rsidRPr="00C04993" w:rsidRDefault="000C22BE">
            <w:pPr>
              <w:widowControl w:val="0"/>
              <w:spacing w:line="240" w:lineRule="auto"/>
              <w:jc w:val="center"/>
              <w:rPr>
                <w:b/>
              </w:rPr>
            </w:pPr>
            <w:r w:rsidRPr="00C04993">
              <w:rPr>
                <w:b/>
              </w:rPr>
              <w:t>Imagen</w:t>
            </w:r>
          </w:p>
        </w:tc>
        <w:tc>
          <w:tcPr>
            <w:tcW w:w="2070" w:type="dxa"/>
            <w:shd w:val="clear" w:color="auto" w:fill="auto"/>
            <w:tcMar>
              <w:top w:w="100" w:type="dxa"/>
              <w:left w:w="100" w:type="dxa"/>
              <w:bottom w:w="100" w:type="dxa"/>
              <w:right w:w="100" w:type="dxa"/>
            </w:tcMar>
          </w:tcPr>
          <w:p w14:paraId="786451A7" w14:textId="77777777" w:rsidR="00791291" w:rsidRPr="00C04993" w:rsidRDefault="000C22BE">
            <w:pPr>
              <w:widowControl w:val="0"/>
              <w:spacing w:line="240" w:lineRule="auto"/>
              <w:jc w:val="center"/>
              <w:rPr>
                <w:b/>
              </w:rPr>
            </w:pPr>
            <w:r w:rsidRPr="00C04993">
              <w:rPr>
                <w:b/>
              </w:rPr>
              <w:t>Sonido</w:t>
            </w:r>
          </w:p>
        </w:tc>
        <w:tc>
          <w:tcPr>
            <w:tcW w:w="4815" w:type="dxa"/>
            <w:shd w:val="clear" w:color="auto" w:fill="auto"/>
            <w:tcMar>
              <w:top w:w="100" w:type="dxa"/>
              <w:left w:w="100" w:type="dxa"/>
              <w:bottom w:w="100" w:type="dxa"/>
              <w:right w:w="100" w:type="dxa"/>
            </w:tcMar>
          </w:tcPr>
          <w:p w14:paraId="3B9D5F7E" w14:textId="77777777" w:rsidR="00791291" w:rsidRPr="00C04993" w:rsidRDefault="000C22BE">
            <w:pPr>
              <w:widowControl w:val="0"/>
              <w:spacing w:line="240" w:lineRule="auto"/>
              <w:jc w:val="center"/>
              <w:rPr>
                <w:b/>
              </w:rPr>
            </w:pPr>
            <w:r w:rsidRPr="00C04993">
              <w:rPr>
                <w:b/>
              </w:rPr>
              <w:t>Narración</w:t>
            </w:r>
          </w:p>
        </w:tc>
        <w:tc>
          <w:tcPr>
            <w:tcW w:w="3795" w:type="dxa"/>
            <w:shd w:val="clear" w:color="auto" w:fill="auto"/>
            <w:tcMar>
              <w:top w:w="100" w:type="dxa"/>
              <w:left w:w="100" w:type="dxa"/>
              <w:bottom w:w="100" w:type="dxa"/>
              <w:right w:w="100" w:type="dxa"/>
            </w:tcMar>
          </w:tcPr>
          <w:p w14:paraId="1F6526F0" w14:textId="77777777" w:rsidR="00791291" w:rsidRPr="00C04993" w:rsidRDefault="000C22BE">
            <w:pPr>
              <w:widowControl w:val="0"/>
              <w:spacing w:line="240" w:lineRule="auto"/>
              <w:jc w:val="center"/>
              <w:rPr>
                <w:b/>
              </w:rPr>
            </w:pPr>
            <w:r w:rsidRPr="00C04993">
              <w:rPr>
                <w:b/>
              </w:rPr>
              <w:t xml:space="preserve">Texto </w:t>
            </w:r>
          </w:p>
        </w:tc>
      </w:tr>
      <w:tr w:rsidR="0040350B" w:rsidRPr="00C04993" w14:paraId="754E1F1A" w14:textId="77777777">
        <w:tc>
          <w:tcPr>
            <w:tcW w:w="1485" w:type="dxa"/>
            <w:shd w:val="clear" w:color="auto" w:fill="auto"/>
            <w:tcMar>
              <w:top w:w="100" w:type="dxa"/>
              <w:left w:w="100" w:type="dxa"/>
              <w:bottom w:w="100" w:type="dxa"/>
              <w:right w:w="100" w:type="dxa"/>
            </w:tcMar>
          </w:tcPr>
          <w:p w14:paraId="64C4E9B1" w14:textId="77777777" w:rsidR="00791291" w:rsidRPr="00C04993" w:rsidRDefault="000C22BE">
            <w:pPr>
              <w:widowControl w:val="0"/>
              <w:spacing w:line="240" w:lineRule="auto"/>
              <w:rPr>
                <w:b/>
              </w:rPr>
            </w:pPr>
            <w:r w:rsidRPr="00C04993">
              <w:rPr>
                <w:b/>
              </w:rPr>
              <w:t>1</w:t>
            </w:r>
          </w:p>
        </w:tc>
        <w:tc>
          <w:tcPr>
            <w:tcW w:w="3525" w:type="dxa"/>
            <w:shd w:val="clear" w:color="auto" w:fill="auto"/>
            <w:tcMar>
              <w:top w:w="100" w:type="dxa"/>
              <w:left w:w="100" w:type="dxa"/>
              <w:bottom w:w="100" w:type="dxa"/>
              <w:right w:w="100" w:type="dxa"/>
            </w:tcMar>
          </w:tcPr>
          <w:p w14:paraId="71461C97" w14:textId="77777777" w:rsidR="00791291" w:rsidRPr="00C04993" w:rsidRDefault="000C22BE">
            <w:pPr>
              <w:widowControl w:val="0"/>
              <w:spacing w:line="240" w:lineRule="auto"/>
            </w:pPr>
            <w:r w:rsidRPr="00C04993">
              <w:rPr>
                <w:noProof/>
                <w:lang w:val="es-CO"/>
              </w:rPr>
              <w:drawing>
                <wp:inline distT="0" distB="0" distL="0" distR="0" wp14:anchorId="55DED9DC" wp14:editId="6158AFAD">
                  <wp:extent cx="2111375" cy="908685"/>
                  <wp:effectExtent l="0" t="0" r="0" b="0"/>
                  <wp:docPr id="21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1"/>
                          <a:srcRect/>
                          <a:stretch>
                            <a:fillRect/>
                          </a:stretch>
                        </pic:blipFill>
                        <pic:spPr>
                          <a:xfrm>
                            <a:off x="0" y="0"/>
                            <a:ext cx="2111375" cy="908685"/>
                          </a:xfrm>
                          <a:prstGeom prst="rect">
                            <a:avLst/>
                          </a:prstGeom>
                          <a:ln/>
                        </pic:spPr>
                      </pic:pic>
                    </a:graphicData>
                  </a:graphic>
                </wp:inline>
              </w:drawing>
            </w:r>
          </w:p>
          <w:p w14:paraId="29C3BF46" w14:textId="77777777" w:rsidR="00791291" w:rsidRPr="00C04993" w:rsidRDefault="000C22BE">
            <w:pPr>
              <w:widowControl w:val="0"/>
              <w:spacing w:line="240" w:lineRule="auto"/>
            </w:pPr>
            <w:r w:rsidRPr="00C04993">
              <w:t>Imagen de referente:</w:t>
            </w:r>
          </w:p>
          <w:p w14:paraId="558DA1FE" w14:textId="77777777" w:rsidR="00791291" w:rsidRPr="00C04993" w:rsidRDefault="00000000">
            <w:pPr>
              <w:widowControl w:val="0"/>
              <w:spacing w:line="240" w:lineRule="auto"/>
            </w:pPr>
            <w:hyperlink r:id="rId42">
              <w:r w:rsidR="000C22BE" w:rsidRPr="00C04993">
                <w:rPr>
                  <w:u w:val="single"/>
                </w:rPr>
                <w:t>https://cutt.ly/LXO2u4G</w:t>
              </w:r>
            </w:hyperlink>
            <w:r w:rsidR="000C22BE" w:rsidRPr="00C04993">
              <w:t xml:space="preserve"> </w:t>
            </w:r>
          </w:p>
          <w:p w14:paraId="358C64A4" w14:textId="77777777" w:rsidR="00791291" w:rsidRPr="00C04993" w:rsidRDefault="000C22BE">
            <w:pPr>
              <w:pBdr>
                <w:top w:val="nil"/>
                <w:left w:val="nil"/>
                <w:bottom w:val="nil"/>
                <w:right w:val="nil"/>
                <w:between w:val="nil"/>
              </w:pBdr>
              <w:spacing w:line="240" w:lineRule="auto"/>
              <w:rPr>
                <w:rFonts w:eastAsia="Times New Roman"/>
              </w:rPr>
            </w:pPr>
            <w:r w:rsidRPr="00C04993">
              <w:t>228130_i15</w:t>
            </w:r>
          </w:p>
        </w:tc>
        <w:tc>
          <w:tcPr>
            <w:tcW w:w="2070" w:type="dxa"/>
            <w:shd w:val="clear" w:color="auto" w:fill="auto"/>
            <w:tcMar>
              <w:top w:w="100" w:type="dxa"/>
              <w:left w:w="100" w:type="dxa"/>
              <w:bottom w:w="100" w:type="dxa"/>
              <w:right w:w="100" w:type="dxa"/>
            </w:tcMar>
          </w:tcPr>
          <w:p w14:paraId="65FDB979" w14:textId="77777777" w:rsidR="00791291" w:rsidRPr="00C04993" w:rsidRDefault="000C22BE">
            <w:pPr>
              <w:widowControl w:val="0"/>
              <w:spacing w:line="240" w:lineRule="auto"/>
            </w:pPr>
            <w:r w:rsidRPr="00C04993">
              <w:t>N/A</w:t>
            </w:r>
          </w:p>
        </w:tc>
        <w:tc>
          <w:tcPr>
            <w:tcW w:w="4815" w:type="dxa"/>
            <w:shd w:val="clear" w:color="auto" w:fill="auto"/>
            <w:tcMar>
              <w:top w:w="100" w:type="dxa"/>
              <w:left w:w="100" w:type="dxa"/>
              <w:bottom w:w="100" w:type="dxa"/>
              <w:right w:w="100" w:type="dxa"/>
            </w:tcMar>
          </w:tcPr>
          <w:p w14:paraId="63300008" w14:textId="2176BD31" w:rsidR="00EA0AC4" w:rsidRPr="00C04993" w:rsidRDefault="00EA0AC4" w:rsidP="00EA0AC4">
            <w:r w:rsidRPr="00C04993">
              <w:t>Bienvenido a este video, donde veremos cómo se genera la creación de usuarios en una base de datos SQL en servidor AppServer com Mysql</w:t>
            </w:r>
            <w:r w:rsidR="00E052A8">
              <w:t xml:space="preserve">, </w:t>
            </w:r>
            <w:r w:rsidR="00E052A8" w:rsidRPr="00121B68">
              <w:rPr>
                <w:highlight w:val="yellow"/>
              </w:rPr>
              <w:t>posteriormente se visualizará la creación de usuarios en una base de datos NoSQL en MongoDB y finalizamos con la creación dentro de la seguridad de la base de datos en mongodb una cuenta de usuario, con roles o permisos de acceso y administración.</w:t>
            </w:r>
            <w:r w:rsidRPr="00C04993">
              <w:t xml:space="preserve"> Para ello, hagamos lo siguiente:</w:t>
            </w:r>
          </w:p>
          <w:p w14:paraId="24D56533" w14:textId="77777777" w:rsidR="00791291" w:rsidRPr="00C04993" w:rsidRDefault="00791291" w:rsidP="00EA0AC4">
            <w:pPr>
              <w:widowControl w:val="0"/>
              <w:spacing w:line="240" w:lineRule="auto"/>
            </w:pPr>
          </w:p>
        </w:tc>
        <w:tc>
          <w:tcPr>
            <w:tcW w:w="3795" w:type="dxa"/>
            <w:shd w:val="clear" w:color="auto" w:fill="auto"/>
            <w:tcMar>
              <w:top w:w="100" w:type="dxa"/>
              <w:left w:w="100" w:type="dxa"/>
              <w:bottom w:w="100" w:type="dxa"/>
              <w:right w:w="100" w:type="dxa"/>
            </w:tcMar>
          </w:tcPr>
          <w:p w14:paraId="29981717" w14:textId="77777777" w:rsidR="00791291" w:rsidRPr="00C04993" w:rsidRDefault="000C22BE">
            <w:pPr>
              <w:widowControl w:val="0"/>
              <w:spacing w:line="240" w:lineRule="auto"/>
            </w:pPr>
            <w:r w:rsidRPr="00C04993">
              <w:t>Base de Datos SQL</w:t>
            </w:r>
          </w:p>
          <w:p w14:paraId="4ABAA4B9" w14:textId="77777777" w:rsidR="00791291" w:rsidRPr="00C04993" w:rsidRDefault="000C22BE">
            <w:pPr>
              <w:widowControl w:val="0"/>
              <w:spacing w:line="240" w:lineRule="auto"/>
            </w:pPr>
            <w:r w:rsidRPr="00C04993">
              <w:t>Servidor AppServer com Mysql</w:t>
            </w:r>
          </w:p>
        </w:tc>
      </w:tr>
      <w:tr w:rsidR="0040350B" w:rsidRPr="00C04993" w14:paraId="143E5C1D" w14:textId="77777777">
        <w:tc>
          <w:tcPr>
            <w:tcW w:w="1485" w:type="dxa"/>
            <w:shd w:val="clear" w:color="auto" w:fill="auto"/>
            <w:tcMar>
              <w:top w:w="100" w:type="dxa"/>
              <w:left w:w="100" w:type="dxa"/>
              <w:bottom w:w="100" w:type="dxa"/>
              <w:right w:w="100" w:type="dxa"/>
            </w:tcMar>
          </w:tcPr>
          <w:p w14:paraId="510C16BD" w14:textId="77777777" w:rsidR="00791291" w:rsidRPr="00C04993" w:rsidRDefault="000C22BE">
            <w:pPr>
              <w:widowControl w:val="0"/>
              <w:spacing w:line="240" w:lineRule="auto"/>
              <w:rPr>
                <w:b/>
              </w:rPr>
            </w:pPr>
            <w:r w:rsidRPr="00C04993">
              <w:rPr>
                <w:b/>
              </w:rPr>
              <w:t>2</w:t>
            </w:r>
          </w:p>
        </w:tc>
        <w:tc>
          <w:tcPr>
            <w:tcW w:w="3525" w:type="dxa"/>
            <w:shd w:val="clear" w:color="auto" w:fill="auto"/>
            <w:tcMar>
              <w:top w:w="100" w:type="dxa"/>
              <w:left w:w="100" w:type="dxa"/>
              <w:bottom w:w="100" w:type="dxa"/>
              <w:right w:w="100" w:type="dxa"/>
            </w:tcMar>
          </w:tcPr>
          <w:p w14:paraId="57D138E2" w14:textId="77777777" w:rsidR="00791291" w:rsidRPr="00C04993" w:rsidRDefault="00791291">
            <w:pPr>
              <w:widowControl w:val="0"/>
              <w:spacing w:line="240" w:lineRule="auto"/>
            </w:pPr>
          </w:p>
          <w:p w14:paraId="10802958" w14:textId="77777777" w:rsidR="00791291" w:rsidRPr="00C04993" w:rsidRDefault="000C22BE">
            <w:pPr>
              <w:widowControl w:val="0"/>
              <w:spacing w:line="240" w:lineRule="auto"/>
            </w:pPr>
            <w:r w:rsidRPr="00C04993">
              <w:rPr>
                <w:noProof/>
                <w:lang w:val="es-CO"/>
              </w:rPr>
              <w:drawing>
                <wp:inline distT="0" distB="0" distL="0" distR="0" wp14:anchorId="22586920" wp14:editId="34C5ABF8">
                  <wp:extent cx="1889881" cy="1646169"/>
                  <wp:effectExtent l="0" t="0" r="0" b="0"/>
                  <wp:docPr id="218" name="image75.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5.png" descr="Interfaz de usuario gráfica, Texto, Aplicación&#10;&#10;Descripción generada automáticamente"/>
                          <pic:cNvPicPr preferRelativeResize="0"/>
                        </pic:nvPicPr>
                        <pic:blipFill>
                          <a:blip r:embed="rId43"/>
                          <a:srcRect/>
                          <a:stretch>
                            <a:fillRect/>
                          </a:stretch>
                        </pic:blipFill>
                        <pic:spPr>
                          <a:xfrm>
                            <a:off x="0" y="0"/>
                            <a:ext cx="1889881" cy="1646169"/>
                          </a:xfrm>
                          <a:prstGeom prst="rect">
                            <a:avLst/>
                          </a:prstGeom>
                          <a:ln/>
                        </pic:spPr>
                      </pic:pic>
                    </a:graphicData>
                  </a:graphic>
                </wp:inline>
              </w:drawing>
            </w:r>
          </w:p>
          <w:p w14:paraId="1FBED662" w14:textId="77777777" w:rsidR="00791291" w:rsidRPr="00C04993" w:rsidRDefault="000C22BE">
            <w:pPr>
              <w:widowControl w:val="0"/>
              <w:spacing w:line="240" w:lineRule="auto"/>
              <w:jc w:val="center"/>
            </w:pPr>
            <w:r w:rsidRPr="00C04993">
              <w:t>Anexos /228130_i16</w:t>
            </w:r>
          </w:p>
        </w:tc>
        <w:tc>
          <w:tcPr>
            <w:tcW w:w="2070" w:type="dxa"/>
            <w:shd w:val="clear" w:color="auto" w:fill="auto"/>
            <w:tcMar>
              <w:top w:w="100" w:type="dxa"/>
              <w:left w:w="100" w:type="dxa"/>
              <w:bottom w:w="100" w:type="dxa"/>
              <w:right w:w="100" w:type="dxa"/>
            </w:tcMar>
          </w:tcPr>
          <w:p w14:paraId="77333707" w14:textId="77777777" w:rsidR="00791291" w:rsidRPr="00C04993" w:rsidRDefault="000C22BE">
            <w:pPr>
              <w:widowControl w:val="0"/>
              <w:spacing w:line="240" w:lineRule="auto"/>
            </w:pPr>
            <w:r w:rsidRPr="00C04993">
              <w:t>N/A</w:t>
            </w:r>
          </w:p>
        </w:tc>
        <w:tc>
          <w:tcPr>
            <w:tcW w:w="4815" w:type="dxa"/>
            <w:shd w:val="clear" w:color="auto" w:fill="auto"/>
            <w:tcMar>
              <w:top w:w="100" w:type="dxa"/>
              <w:left w:w="100" w:type="dxa"/>
              <w:bottom w:w="100" w:type="dxa"/>
              <w:right w:w="100" w:type="dxa"/>
            </w:tcMar>
          </w:tcPr>
          <w:p w14:paraId="78CC8569" w14:textId="77777777" w:rsidR="00ED3E20" w:rsidRPr="00376187" w:rsidRDefault="00ED3E20" w:rsidP="00ED3E20">
            <w:pPr>
              <w:widowControl w:val="0"/>
              <w:spacing w:line="240" w:lineRule="auto"/>
              <w:jc w:val="both"/>
            </w:pPr>
            <w:r w:rsidRPr="00C04993">
              <w:t xml:space="preserve">Ingresamos a </w:t>
            </w:r>
            <w:r w:rsidRPr="00C04993">
              <w:rPr>
                <w:b/>
                <w:i/>
              </w:rPr>
              <w:t>PhmMyadmin,</w:t>
            </w:r>
            <w:r w:rsidRPr="00C04993">
              <w:t xml:space="preserve"> que es la interfaz donde podremos realizar la creación </w:t>
            </w:r>
            <w:r w:rsidRPr="00376187">
              <w:rPr>
                <w:highlight w:val="yellow"/>
              </w:rPr>
              <w:t>Para la creación de creación de usuarios en una base de datos SQL en servidor AppServer con Mysql,</w:t>
            </w:r>
            <w:r w:rsidRPr="00376187">
              <w:t xml:space="preserve"> ingresamos a </w:t>
            </w:r>
            <w:r w:rsidRPr="00376187">
              <w:rPr>
                <w:b/>
                <w:i/>
              </w:rPr>
              <w:t>PhmMyadmin,</w:t>
            </w:r>
            <w:r w:rsidRPr="00376187">
              <w:t xml:space="preserve"> que es la interfaz donde podremos realizar la creación de usuarios con sus privilegios, abrimos una pestaña en cualquier navegador </w:t>
            </w:r>
            <w:r w:rsidRPr="00376187">
              <w:rPr>
                <w:highlight w:val="yellow"/>
              </w:rPr>
              <w:t>(Crhome, Mozilla, Opera, entre otros)</w:t>
            </w:r>
            <w:r w:rsidRPr="00376187">
              <w:t xml:space="preserve"> y daremos la sentencia </w:t>
            </w:r>
            <w:r w:rsidRPr="00376187">
              <w:rPr>
                <w:b/>
              </w:rPr>
              <w:t>l</w:t>
            </w:r>
            <w:r w:rsidRPr="00376187">
              <w:rPr>
                <w:b/>
                <w:i/>
              </w:rPr>
              <w:t>ocalhost</w:t>
            </w:r>
            <w:r w:rsidRPr="00376187">
              <w:rPr>
                <w:b/>
              </w:rPr>
              <w:t>.</w:t>
            </w:r>
          </w:p>
          <w:p w14:paraId="02D3080D" w14:textId="62DAA3D8" w:rsidR="00791291" w:rsidRPr="00C04993" w:rsidRDefault="00791291">
            <w:pPr>
              <w:widowControl w:val="0"/>
              <w:spacing w:line="240" w:lineRule="auto"/>
            </w:pPr>
          </w:p>
        </w:tc>
        <w:tc>
          <w:tcPr>
            <w:tcW w:w="3795" w:type="dxa"/>
            <w:shd w:val="clear" w:color="auto" w:fill="auto"/>
            <w:tcMar>
              <w:top w:w="100" w:type="dxa"/>
              <w:left w:w="100" w:type="dxa"/>
              <w:bottom w:w="100" w:type="dxa"/>
              <w:right w:w="100" w:type="dxa"/>
            </w:tcMar>
          </w:tcPr>
          <w:p w14:paraId="74E87B9D" w14:textId="77777777" w:rsidR="00791291" w:rsidRPr="00C04993" w:rsidRDefault="000C22BE">
            <w:pPr>
              <w:widowControl w:val="0"/>
              <w:spacing w:line="240" w:lineRule="auto"/>
            </w:pPr>
            <w:r w:rsidRPr="00C04993">
              <w:t xml:space="preserve">PhmMyadmin </w:t>
            </w:r>
          </w:p>
          <w:p w14:paraId="15DB2C47" w14:textId="77777777" w:rsidR="00791291" w:rsidRPr="00C04993" w:rsidRDefault="000C22BE">
            <w:pPr>
              <w:widowControl w:val="0"/>
              <w:spacing w:line="240" w:lineRule="auto"/>
            </w:pPr>
            <w:r w:rsidRPr="00C04993">
              <w:t>localhost</w:t>
            </w:r>
          </w:p>
        </w:tc>
      </w:tr>
      <w:tr w:rsidR="0040350B" w:rsidRPr="00C04993" w14:paraId="5A3CFAEE" w14:textId="77777777">
        <w:tc>
          <w:tcPr>
            <w:tcW w:w="1485" w:type="dxa"/>
            <w:shd w:val="clear" w:color="auto" w:fill="auto"/>
            <w:tcMar>
              <w:top w:w="100" w:type="dxa"/>
              <w:left w:w="100" w:type="dxa"/>
              <w:bottom w:w="100" w:type="dxa"/>
              <w:right w:w="100" w:type="dxa"/>
            </w:tcMar>
          </w:tcPr>
          <w:p w14:paraId="3760807B" w14:textId="77777777" w:rsidR="00791291" w:rsidRPr="00C04993" w:rsidRDefault="000C22BE">
            <w:pPr>
              <w:widowControl w:val="0"/>
              <w:spacing w:line="240" w:lineRule="auto"/>
              <w:rPr>
                <w:b/>
              </w:rPr>
            </w:pPr>
            <w:r w:rsidRPr="00C04993">
              <w:rPr>
                <w:b/>
              </w:rPr>
              <w:t>3</w:t>
            </w:r>
          </w:p>
        </w:tc>
        <w:tc>
          <w:tcPr>
            <w:tcW w:w="3525" w:type="dxa"/>
            <w:shd w:val="clear" w:color="auto" w:fill="auto"/>
            <w:tcMar>
              <w:top w:w="100" w:type="dxa"/>
              <w:left w:w="100" w:type="dxa"/>
              <w:bottom w:w="100" w:type="dxa"/>
              <w:right w:w="100" w:type="dxa"/>
            </w:tcMar>
          </w:tcPr>
          <w:p w14:paraId="0C2DAE27" w14:textId="77777777" w:rsidR="00791291" w:rsidRPr="00C04993" w:rsidRDefault="00791291">
            <w:pPr>
              <w:widowControl w:val="0"/>
              <w:spacing w:line="240" w:lineRule="auto"/>
            </w:pPr>
          </w:p>
          <w:p w14:paraId="4F7EBBE0" w14:textId="77777777" w:rsidR="00791291" w:rsidRPr="00C04993" w:rsidRDefault="000C22BE">
            <w:pPr>
              <w:widowControl w:val="0"/>
              <w:spacing w:line="240" w:lineRule="auto"/>
            </w:pPr>
            <w:r w:rsidRPr="00C04993">
              <w:rPr>
                <w:noProof/>
                <w:lang w:val="es-CO"/>
              </w:rPr>
              <w:drawing>
                <wp:inline distT="0" distB="0" distL="0" distR="0" wp14:anchorId="1E631D8A" wp14:editId="5B7105CE">
                  <wp:extent cx="2103207" cy="1161504"/>
                  <wp:effectExtent l="0" t="0" r="0" b="0"/>
                  <wp:docPr id="219" name="image74.png" descr="Interfaz de usuario gráfica, Word&#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4.png" descr="Interfaz de usuario gráfica, Word&#10;&#10;Descripción generada automáticamente"/>
                          <pic:cNvPicPr preferRelativeResize="0"/>
                        </pic:nvPicPr>
                        <pic:blipFill>
                          <a:blip r:embed="rId44"/>
                          <a:srcRect/>
                          <a:stretch>
                            <a:fillRect/>
                          </a:stretch>
                        </pic:blipFill>
                        <pic:spPr>
                          <a:xfrm>
                            <a:off x="0" y="0"/>
                            <a:ext cx="2103207" cy="1161504"/>
                          </a:xfrm>
                          <a:prstGeom prst="rect">
                            <a:avLst/>
                          </a:prstGeom>
                          <a:ln/>
                        </pic:spPr>
                      </pic:pic>
                    </a:graphicData>
                  </a:graphic>
                </wp:inline>
              </w:drawing>
            </w:r>
          </w:p>
          <w:p w14:paraId="4BFA5292" w14:textId="77777777" w:rsidR="00791291" w:rsidRPr="00C04993" w:rsidRDefault="000C22BE">
            <w:pPr>
              <w:widowControl w:val="0"/>
              <w:spacing w:line="240" w:lineRule="auto"/>
              <w:jc w:val="center"/>
            </w:pPr>
            <w:r w:rsidRPr="00C04993">
              <w:t>Anexos / 228130_i17</w:t>
            </w:r>
          </w:p>
          <w:p w14:paraId="5D3E8ED8" w14:textId="77777777" w:rsidR="00791291" w:rsidRPr="00C04993" w:rsidRDefault="00791291">
            <w:pPr>
              <w:widowControl w:val="0"/>
              <w:spacing w:line="240" w:lineRule="auto"/>
              <w:jc w:val="center"/>
            </w:pPr>
          </w:p>
          <w:p w14:paraId="43FACC36" w14:textId="77777777" w:rsidR="00791291" w:rsidRPr="00C04993" w:rsidRDefault="000C22BE">
            <w:pPr>
              <w:widowControl w:val="0"/>
              <w:spacing w:line="240" w:lineRule="auto"/>
              <w:jc w:val="center"/>
            </w:pPr>
            <w:r w:rsidRPr="00C04993">
              <w:rPr>
                <w:noProof/>
                <w:lang w:val="es-CO"/>
              </w:rPr>
              <w:drawing>
                <wp:inline distT="0" distB="0" distL="0" distR="0" wp14:anchorId="19F8A567" wp14:editId="72EE13AB">
                  <wp:extent cx="2048624" cy="1320932"/>
                  <wp:effectExtent l="0" t="0" r="0" b="0"/>
                  <wp:docPr id="220" name="image76.png" descr="Una captura de pantalla de una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6.png" descr="Una captura de pantalla de una computadora&#10;&#10;Descripción generada automáticamente"/>
                          <pic:cNvPicPr preferRelativeResize="0"/>
                        </pic:nvPicPr>
                        <pic:blipFill>
                          <a:blip r:embed="rId45"/>
                          <a:srcRect/>
                          <a:stretch>
                            <a:fillRect/>
                          </a:stretch>
                        </pic:blipFill>
                        <pic:spPr>
                          <a:xfrm>
                            <a:off x="0" y="0"/>
                            <a:ext cx="2048624" cy="1320932"/>
                          </a:xfrm>
                          <a:prstGeom prst="rect">
                            <a:avLst/>
                          </a:prstGeom>
                          <a:ln/>
                        </pic:spPr>
                      </pic:pic>
                    </a:graphicData>
                  </a:graphic>
                </wp:inline>
              </w:drawing>
            </w:r>
          </w:p>
          <w:p w14:paraId="077901FF" w14:textId="77777777" w:rsidR="00791291" w:rsidRPr="00C04993" w:rsidRDefault="000C22BE">
            <w:pPr>
              <w:widowControl w:val="0"/>
              <w:spacing w:line="240" w:lineRule="auto"/>
              <w:jc w:val="center"/>
            </w:pPr>
            <w:r w:rsidRPr="00C04993">
              <w:t>Anexos / 228130_i18</w:t>
            </w:r>
          </w:p>
        </w:tc>
        <w:tc>
          <w:tcPr>
            <w:tcW w:w="2070" w:type="dxa"/>
            <w:shd w:val="clear" w:color="auto" w:fill="auto"/>
            <w:tcMar>
              <w:top w:w="100" w:type="dxa"/>
              <w:left w:w="100" w:type="dxa"/>
              <w:bottom w:w="100" w:type="dxa"/>
              <w:right w:w="100" w:type="dxa"/>
            </w:tcMar>
          </w:tcPr>
          <w:p w14:paraId="484E46F6" w14:textId="77777777" w:rsidR="00791291" w:rsidRPr="00C04993" w:rsidRDefault="000C22BE">
            <w:pPr>
              <w:widowControl w:val="0"/>
              <w:spacing w:line="240" w:lineRule="auto"/>
            </w:pPr>
            <w:r w:rsidRPr="00C04993">
              <w:t>N/A</w:t>
            </w:r>
          </w:p>
        </w:tc>
        <w:tc>
          <w:tcPr>
            <w:tcW w:w="4815" w:type="dxa"/>
            <w:shd w:val="clear" w:color="auto" w:fill="auto"/>
            <w:tcMar>
              <w:top w:w="100" w:type="dxa"/>
              <w:left w:w="100" w:type="dxa"/>
              <w:bottom w:w="100" w:type="dxa"/>
              <w:right w:w="100" w:type="dxa"/>
            </w:tcMar>
          </w:tcPr>
          <w:p w14:paraId="480B91A1" w14:textId="77777777" w:rsidR="00ED3E20" w:rsidRPr="00376187" w:rsidRDefault="00ED3E20" w:rsidP="00ED3E20">
            <w:pPr>
              <w:jc w:val="both"/>
            </w:pPr>
            <w:r w:rsidRPr="00376187">
              <w:rPr>
                <w:highlight w:val="yellow"/>
              </w:rPr>
              <w:t>Una vez realizado este proceso,</w:t>
            </w:r>
            <w:r w:rsidRPr="00376187">
              <w:t xml:space="preserve"> </w:t>
            </w:r>
            <w:r w:rsidRPr="00376187">
              <w:rPr>
                <w:highlight w:val="yellow"/>
              </w:rPr>
              <w:t>procedemos a ingresar a</w:t>
            </w:r>
            <w:r w:rsidRPr="00376187">
              <w:t xml:space="preserve"> la opción “</w:t>
            </w:r>
            <w:r w:rsidRPr="00376187">
              <w:rPr>
                <w:b/>
                <w:i/>
              </w:rPr>
              <w:t>phpMyAdmin Database Manager</w:t>
            </w:r>
            <w:r w:rsidRPr="00376187">
              <w:rPr>
                <w:b/>
              </w:rPr>
              <w:t xml:space="preserve"> Versión 4.9.1</w:t>
            </w:r>
            <w:r w:rsidRPr="00376187">
              <w:t xml:space="preserve">” </w:t>
            </w:r>
            <w:r w:rsidRPr="00376187">
              <w:rPr>
                <w:highlight w:val="yellow"/>
              </w:rPr>
              <w:t>allí aparece la ventana de bienvenida a PhpMyAdmind, para iniciar sesión ingresamos los datos:</w:t>
            </w:r>
            <w:r w:rsidRPr="00376187">
              <w:t xml:space="preserve"> usuario para el caso root, y contraseña para el caso root1233, </w:t>
            </w:r>
            <w:r w:rsidRPr="00376187">
              <w:rPr>
                <w:highlight w:val="yellow"/>
              </w:rPr>
              <w:t>de esta manera ingresamos a la estructura general de phpMyAdmin.</w:t>
            </w:r>
          </w:p>
          <w:p w14:paraId="7E053576" w14:textId="389F083B" w:rsidR="00791291" w:rsidRPr="00C04993" w:rsidRDefault="00791291">
            <w:pPr>
              <w:widowControl w:val="0"/>
              <w:spacing w:line="240" w:lineRule="auto"/>
            </w:pPr>
          </w:p>
        </w:tc>
        <w:tc>
          <w:tcPr>
            <w:tcW w:w="3795" w:type="dxa"/>
            <w:shd w:val="clear" w:color="auto" w:fill="auto"/>
            <w:tcMar>
              <w:top w:w="100" w:type="dxa"/>
              <w:left w:w="100" w:type="dxa"/>
              <w:bottom w:w="100" w:type="dxa"/>
              <w:right w:w="100" w:type="dxa"/>
            </w:tcMar>
          </w:tcPr>
          <w:p w14:paraId="28E0F7DD" w14:textId="77777777" w:rsidR="00791291" w:rsidRPr="00C04993" w:rsidRDefault="000C22BE">
            <w:pPr>
              <w:widowControl w:val="0"/>
              <w:spacing w:line="240" w:lineRule="auto"/>
            </w:pPr>
            <w:r w:rsidRPr="00C04993">
              <w:t>phpMyAdmin Database Manager Version 4.9.1</w:t>
            </w:r>
          </w:p>
          <w:p w14:paraId="5991A6D6" w14:textId="77777777" w:rsidR="00791291" w:rsidRPr="00C04993" w:rsidRDefault="00791291">
            <w:pPr>
              <w:widowControl w:val="0"/>
              <w:spacing w:line="240" w:lineRule="auto"/>
            </w:pPr>
          </w:p>
          <w:p w14:paraId="43BA3982" w14:textId="77777777" w:rsidR="00791291" w:rsidRPr="00C04993" w:rsidRDefault="000C22BE">
            <w:pPr>
              <w:widowControl w:val="0"/>
              <w:spacing w:line="240" w:lineRule="auto"/>
            </w:pPr>
            <w:r w:rsidRPr="00C04993">
              <w:t>root</w:t>
            </w:r>
          </w:p>
        </w:tc>
      </w:tr>
      <w:tr w:rsidR="0040350B" w:rsidRPr="00C04993" w14:paraId="24CFBBB5" w14:textId="77777777">
        <w:tc>
          <w:tcPr>
            <w:tcW w:w="1485" w:type="dxa"/>
            <w:shd w:val="clear" w:color="auto" w:fill="auto"/>
            <w:tcMar>
              <w:top w:w="100" w:type="dxa"/>
              <w:left w:w="100" w:type="dxa"/>
              <w:bottom w:w="100" w:type="dxa"/>
              <w:right w:w="100" w:type="dxa"/>
            </w:tcMar>
          </w:tcPr>
          <w:p w14:paraId="707359F8" w14:textId="77777777" w:rsidR="00791291" w:rsidRPr="00C04993" w:rsidRDefault="000C22BE">
            <w:pPr>
              <w:widowControl w:val="0"/>
              <w:spacing w:line="240" w:lineRule="auto"/>
              <w:rPr>
                <w:b/>
              </w:rPr>
            </w:pPr>
            <w:r w:rsidRPr="00C04993">
              <w:rPr>
                <w:b/>
              </w:rPr>
              <w:t>4</w:t>
            </w:r>
          </w:p>
        </w:tc>
        <w:tc>
          <w:tcPr>
            <w:tcW w:w="3525" w:type="dxa"/>
            <w:shd w:val="clear" w:color="auto" w:fill="auto"/>
            <w:tcMar>
              <w:top w:w="100" w:type="dxa"/>
              <w:left w:w="100" w:type="dxa"/>
              <w:bottom w:w="100" w:type="dxa"/>
              <w:right w:w="100" w:type="dxa"/>
            </w:tcMar>
          </w:tcPr>
          <w:p w14:paraId="144F734F" w14:textId="77777777" w:rsidR="00791291" w:rsidRPr="00C04993" w:rsidRDefault="000C22BE">
            <w:pPr>
              <w:widowControl w:val="0"/>
              <w:spacing w:line="240" w:lineRule="auto"/>
            </w:pPr>
            <w:r w:rsidRPr="00C04993">
              <w:rPr>
                <w:noProof/>
                <w:lang w:val="es-CO"/>
              </w:rPr>
              <w:drawing>
                <wp:inline distT="0" distB="0" distL="0" distR="0" wp14:anchorId="32756A41" wp14:editId="5D79FF13">
                  <wp:extent cx="2066925" cy="1419860"/>
                  <wp:effectExtent l="0" t="0" r="0" b="0"/>
                  <wp:docPr id="195" name="image44.png" descr="Una captura de pantalla de una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4.png" descr="Una captura de pantalla de una computadora&#10;&#10;Descripción generada automáticamente"/>
                          <pic:cNvPicPr preferRelativeResize="0"/>
                        </pic:nvPicPr>
                        <pic:blipFill>
                          <a:blip r:embed="rId46"/>
                          <a:srcRect/>
                          <a:stretch>
                            <a:fillRect/>
                          </a:stretch>
                        </pic:blipFill>
                        <pic:spPr>
                          <a:xfrm>
                            <a:off x="0" y="0"/>
                            <a:ext cx="2066925" cy="1419860"/>
                          </a:xfrm>
                          <a:prstGeom prst="rect">
                            <a:avLst/>
                          </a:prstGeom>
                          <a:ln/>
                        </pic:spPr>
                      </pic:pic>
                    </a:graphicData>
                  </a:graphic>
                </wp:inline>
              </w:drawing>
            </w:r>
          </w:p>
          <w:p w14:paraId="47076D0C" w14:textId="77777777" w:rsidR="00791291" w:rsidRPr="00C04993" w:rsidRDefault="000C22BE">
            <w:pPr>
              <w:widowControl w:val="0"/>
              <w:spacing w:line="240" w:lineRule="auto"/>
              <w:jc w:val="center"/>
            </w:pPr>
            <w:r w:rsidRPr="00C04993">
              <w:t>Anexos / 228130_i19</w:t>
            </w:r>
          </w:p>
        </w:tc>
        <w:tc>
          <w:tcPr>
            <w:tcW w:w="2070" w:type="dxa"/>
            <w:shd w:val="clear" w:color="auto" w:fill="auto"/>
            <w:tcMar>
              <w:top w:w="100" w:type="dxa"/>
              <w:left w:w="100" w:type="dxa"/>
              <w:bottom w:w="100" w:type="dxa"/>
              <w:right w:w="100" w:type="dxa"/>
            </w:tcMar>
          </w:tcPr>
          <w:p w14:paraId="02EF4CEA" w14:textId="77777777" w:rsidR="00791291" w:rsidRPr="00C04993" w:rsidRDefault="000C22BE">
            <w:pPr>
              <w:widowControl w:val="0"/>
              <w:spacing w:line="240" w:lineRule="auto"/>
            </w:pPr>
            <w:r w:rsidRPr="00C04993">
              <w:t>N/A</w:t>
            </w:r>
          </w:p>
        </w:tc>
        <w:tc>
          <w:tcPr>
            <w:tcW w:w="4815" w:type="dxa"/>
            <w:shd w:val="clear" w:color="auto" w:fill="auto"/>
            <w:tcMar>
              <w:top w:w="100" w:type="dxa"/>
              <w:left w:w="100" w:type="dxa"/>
              <w:bottom w:w="100" w:type="dxa"/>
              <w:right w:w="100" w:type="dxa"/>
            </w:tcMar>
          </w:tcPr>
          <w:p w14:paraId="7BB244D6" w14:textId="77777777" w:rsidR="00ED3E20" w:rsidRPr="00376187" w:rsidRDefault="00ED3E20" w:rsidP="00ED3E20">
            <w:pPr>
              <w:jc w:val="both"/>
            </w:pPr>
            <w:r w:rsidRPr="00376187">
              <w:rPr>
                <w:highlight w:val="yellow"/>
              </w:rPr>
              <w:t>Una vez nos aparece la pantalla de trabajo procedemos a crear la base de datos la cual llamaremos</w:t>
            </w:r>
            <w:r w:rsidRPr="00376187">
              <w:t xml:space="preserve"> </w:t>
            </w:r>
            <w:r w:rsidRPr="00376187">
              <w:rPr>
                <w:b/>
              </w:rPr>
              <w:t>Ejercicio1</w:t>
            </w:r>
            <w:r w:rsidRPr="00376187">
              <w:t>.</w:t>
            </w:r>
          </w:p>
          <w:p w14:paraId="31666189" w14:textId="17503948" w:rsidR="00791291" w:rsidRPr="00C04993" w:rsidRDefault="00791291">
            <w:pPr>
              <w:widowControl w:val="0"/>
              <w:spacing w:line="240" w:lineRule="auto"/>
            </w:pPr>
          </w:p>
        </w:tc>
        <w:tc>
          <w:tcPr>
            <w:tcW w:w="3795" w:type="dxa"/>
            <w:shd w:val="clear" w:color="auto" w:fill="auto"/>
            <w:tcMar>
              <w:top w:w="100" w:type="dxa"/>
              <w:left w:w="100" w:type="dxa"/>
              <w:bottom w:w="100" w:type="dxa"/>
              <w:right w:w="100" w:type="dxa"/>
            </w:tcMar>
          </w:tcPr>
          <w:p w14:paraId="3FB884E9" w14:textId="77777777" w:rsidR="00791291" w:rsidRPr="00C04993" w:rsidRDefault="000C22BE">
            <w:pPr>
              <w:widowControl w:val="0"/>
              <w:spacing w:line="240" w:lineRule="auto"/>
            </w:pPr>
            <w:r w:rsidRPr="00C04993">
              <w:t>Ejercicio1</w:t>
            </w:r>
          </w:p>
        </w:tc>
      </w:tr>
      <w:tr w:rsidR="0040350B" w:rsidRPr="00C04993" w14:paraId="170D03B8" w14:textId="77777777">
        <w:trPr>
          <w:trHeight w:val="2718"/>
        </w:trPr>
        <w:tc>
          <w:tcPr>
            <w:tcW w:w="1485" w:type="dxa"/>
            <w:shd w:val="clear" w:color="auto" w:fill="auto"/>
            <w:tcMar>
              <w:top w:w="100" w:type="dxa"/>
              <w:left w:w="100" w:type="dxa"/>
              <w:bottom w:w="100" w:type="dxa"/>
              <w:right w:w="100" w:type="dxa"/>
            </w:tcMar>
          </w:tcPr>
          <w:p w14:paraId="5060D928" w14:textId="77777777" w:rsidR="00791291" w:rsidRPr="00C04993" w:rsidRDefault="000C22BE">
            <w:pPr>
              <w:widowControl w:val="0"/>
              <w:spacing w:line="240" w:lineRule="auto"/>
              <w:rPr>
                <w:b/>
              </w:rPr>
            </w:pPr>
            <w:r w:rsidRPr="00C04993">
              <w:rPr>
                <w:b/>
              </w:rPr>
              <w:t>5</w:t>
            </w:r>
          </w:p>
        </w:tc>
        <w:tc>
          <w:tcPr>
            <w:tcW w:w="3525" w:type="dxa"/>
            <w:shd w:val="clear" w:color="auto" w:fill="auto"/>
            <w:tcMar>
              <w:top w:w="100" w:type="dxa"/>
              <w:left w:w="100" w:type="dxa"/>
              <w:bottom w:w="100" w:type="dxa"/>
              <w:right w:w="100" w:type="dxa"/>
            </w:tcMar>
          </w:tcPr>
          <w:p w14:paraId="2E77BB88" w14:textId="77777777" w:rsidR="00791291" w:rsidRPr="00C04993" w:rsidRDefault="00791291">
            <w:pPr>
              <w:widowControl w:val="0"/>
              <w:spacing w:line="240" w:lineRule="auto"/>
            </w:pPr>
          </w:p>
          <w:p w14:paraId="42622EBE" w14:textId="77777777" w:rsidR="00791291" w:rsidRPr="00C04993" w:rsidRDefault="000C22BE">
            <w:pPr>
              <w:widowControl w:val="0"/>
              <w:spacing w:line="240" w:lineRule="auto"/>
              <w:jc w:val="center"/>
            </w:pPr>
            <w:r w:rsidRPr="00C04993">
              <w:rPr>
                <w:noProof/>
                <w:lang w:val="es-CO"/>
              </w:rPr>
              <w:drawing>
                <wp:inline distT="0" distB="0" distL="0" distR="0" wp14:anchorId="2C3B7656" wp14:editId="00379371">
                  <wp:extent cx="2152650" cy="1209675"/>
                  <wp:effectExtent l="0" t="0" r="0" b="0"/>
                  <wp:docPr id="196" name="image43.png" descr="Captura de pantalla de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3.png" descr="Captura de pantalla de computadora&#10;&#10;Descripción generada automáticamente"/>
                          <pic:cNvPicPr preferRelativeResize="0"/>
                        </pic:nvPicPr>
                        <pic:blipFill>
                          <a:blip r:embed="rId47"/>
                          <a:srcRect/>
                          <a:stretch>
                            <a:fillRect/>
                          </a:stretch>
                        </pic:blipFill>
                        <pic:spPr>
                          <a:xfrm>
                            <a:off x="0" y="0"/>
                            <a:ext cx="2152650" cy="1209675"/>
                          </a:xfrm>
                          <a:prstGeom prst="rect">
                            <a:avLst/>
                          </a:prstGeom>
                          <a:ln/>
                        </pic:spPr>
                      </pic:pic>
                    </a:graphicData>
                  </a:graphic>
                </wp:inline>
              </w:drawing>
            </w:r>
            <w:r w:rsidRPr="00C04993">
              <w:t>Anexos / 228130_i20</w:t>
            </w:r>
          </w:p>
        </w:tc>
        <w:tc>
          <w:tcPr>
            <w:tcW w:w="2070" w:type="dxa"/>
            <w:shd w:val="clear" w:color="auto" w:fill="auto"/>
            <w:tcMar>
              <w:top w:w="100" w:type="dxa"/>
              <w:left w:w="100" w:type="dxa"/>
              <w:bottom w:w="100" w:type="dxa"/>
              <w:right w:w="100" w:type="dxa"/>
            </w:tcMar>
          </w:tcPr>
          <w:p w14:paraId="4BA7FCCC" w14:textId="77777777" w:rsidR="00791291" w:rsidRPr="00C04993" w:rsidRDefault="000C22BE">
            <w:pPr>
              <w:widowControl w:val="0"/>
              <w:spacing w:line="240" w:lineRule="auto"/>
            </w:pPr>
            <w:r w:rsidRPr="00C04993">
              <w:t>N/A</w:t>
            </w:r>
          </w:p>
        </w:tc>
        <w:tc>
          <w:tcPr>
            <w:tcW w:w="4815" w:type="dxa"/>
            <w:shd w:val="clear" w:color="auto" w:fill="auto"/>
            <w:tcMar>
              <w:top w:w="100" w:type="dxa"/>
              <w:left w:w="100" w:type="dxa"/>
              <w:bottom w:w="100" w:type="dxa"/>
              <w:right w:w="100" w:type="dxa"/>
            </w:tcMar>
          </w:tcPr>
          <w:p w14:paraId="039A9A4B" w14:textId="77777777" w:rsidR="00ED3E20" w:rsidRPr="00376187" w:rsidRDefault="00ED3E20" w:rsidP="00ED3E20">
            <w:pPr>
              <w:jc w:val="both"/>
              <w:rPr>
                <w:b/>
              </w:rPr>
            </w:pPr>
            <w:r w:rsidRPr="00376187">
              <w:rPr>
                <w:highlight w:val="yellow"/>
              </w:rPr>
              <w:t>Ubicados en esta pantalla situamos la opción</w:t>
            </w:r>
            <w:r w:rsidRPr="00376187">
              <w:t xml:space="preserve"> de privilegios </w:t>
            </w:r>
            <w:r w:rsidRPr="00376187">
              <w:rPr>
                <w:highlight w:val="yellow"/>
              </w:rPr>
              <w:t>y a través de esta</w:t>
            </w:r>
            <w:r w:rsidRPr="00376187">
              <w:t xml:space="preserve"> creamos el usuario administrador </w:t>
            </w:r>
            <w:r w:rsidRPr="00376187">
              <w:rPr>
                <w:b/>
              </w:rPr>
              <w:t>admin</w:t>
            </w:r>
            <w:r w:rsidRPr="00376187">
              <w:t xml:space="preserve"> </w:t>
            </w:r>
            <w:r w:rsidRPr="00376187">
              <w:rPr>
                <w:i/>
              </w:rPr>
              <w:t>password</w:t>
            </w:r>
            <w:r w:rsidRPr="00376187">
              <w:t xml:space="preserve"> </w:t>
            </w:r>
            <w:r w:rsidRPr="00376187">
              <w:rPr>
                <w:b/>
              </w:rPr>
              <w:t>1234.</w:t>
            </w:r>
          </w:p>
          <w:p w14:paraId="069A0CC8" w14:textId="28DEBA37" w:rsidR="00791291" w:rsidRPr="00C04993" w:rsidRDefault="00791291">
            <w:pPr>
              <w:widowControl w:val="0"/>
              <w:spacing w:line="240" w:lineRule="auto"/>
            </w:pPr>
          </w:p>
        </w:tc>
        <w:tc>
          <w:tcPr>
            <w:tcW w:w="3795" w:type="dxa"/>
            <w:shd w:val="clear" w:color="auto" w:fill="auto"/>
            <w:tcMar>
              <w:top w:w="100" w:type="dxa"/>
              <w:left w:w="100" w:type="dxa"/>
              <w:bottom w:w="100" w:type="dxa"/>
              <w:right w:w="100" w:type="dxa"/>
            </w:tcMar>
          </w:tcPr>
          <w:p w14:paraId="5EE912FF" w14:textId="77777777" w:rsidR="00791291" w:rsidRPr="00C04993" w:rsidRDefault="000C22BE">
            <w:pPr>
              <w:widowControl w:val="0"/>
              <w:spacing w:line="240" w:lineRule="auto"/>
            </w:pPr>
            <w:r w:rsidRPr="00C04993">
              <w:t xml:space="preserve">admin </w:t>
            </w:r>
          </w:p>
          <w:p w14:paraId="2E8A9F46" w14:textId="77777777" w:rsidR="00791291" w:rsidRPr="00C04993" w:rsidRDefault="000C22BE">
            <w:pPr>
              <w:widowControl w:val="0"/>
              <w:spacing w:line="240" w:lineRule="auto"/>
            </w:pPr>
            <w:r w:rsidRPr="00C04993">
              <w:t>1234</w:t>
            </w:r>
          </w:p>
        </w:tc>
      </w:tr>
      <w:tr w:rsidR="00ED3E20" w:rsidRPr="00C04993" w14:paraId="03D1532F" w14:textId="77777777">
        <w:tc>
          <w:tcPr>
            <w:tcW w:w="1485" w:type="dxa"/>
            <w:shd w:val="clear" w:color="auto" w:fill="auto"/>
            <w:tcMar>
              <w:top w:w="100" w:type="dxa"/>
              <w:left w:w="100" w:type="dxa"/>
              <w:bottom w:w="100" w:type="dxa"/>
              <w:right w:w="100" w:type="dxa"/>
            </w:tcMar>
          </w:tcPr>
          <w:p w14:paraId="695461AA" w14:textId="77777777" w:rsidR="00ED3E20" w:rsidRPr="00C04993" w:rsidRDefault="00ED3E20" w:rsidP="00ED3E20">
            <w:pPr>
              <w:widowControl w:val="0"/>
              <w:spacing w:line="240" w:lineRule="auto"/>
              <w:rPr>
                <w:b/>
              </w:rPr>
            </w:pPr>
            <w:r w:rsidRPr="00C04993">
              <w:rPr>
                <w:b/>
              </w:rPr>
              <w:t>6</w:t>
            </w:r>
          </w:p>
        </w:tc>
        <w:tc>
          <w:tcPr>
            <w:tcW w:w="3525" w:type="dxa"/>
            <w:shd w:val="clear" w:color="auto" w:fill="auto"/>
            <w:tcMar>
              <w:top w:w="100" w:type="dxa"/>
              <w:left w:w="100" w:type="dxa"/>
              <w:bottom w:w="100" w:type="dxa"/>
              <w:right w:w="100" w:type="dxa"/>
            </w:tcMar>
          </w:tcPr>
          <w:p w14:paraId="65339CF5" w14:textId="77777777" w:rsidR="00ED3E20" w:rsidRPr="00C04993" w:rsidRDefault="00ED3E20" w:rsidP="00ED3E20">
            <w:pPr>
              <w:widowControl w:val="0"/>
              <w:spacing w:line="240" w:lineRule="auto"/>
            </w:pPr>
            <w:r w:rsidRPr="00C04993">
              <w:rPr>
                <w:noProof/>
                <w:lang w:val="es-CO"/>
              </w:rPr>
              <w:drawing>
                <wp:inline distT="0" distB="0" distL="0" distR="0" wp14:anchorId="6F20137D" wp14:editId="3C98A084">
                  <wp:extent cx="2122786" cy="1491240"/>
                  <wp:effectExtent l="0" t="0" r="0" b="0"/>
                  <wp:docPr id="197" name="image4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1.png" descr="Interfaz de usuario gráfica, Aplicación&#10;&#10;Descripción generada automáticamente"/>
                          <pic:cNvPicPr preferRelativeResize="0"/>
                        </pic:nvPicPr>
                        <pic:blipFill>
                          <a:blip r:embed="rId48"/>
                          <a:srcRect/>
                          <a:stretch>
                            <a:fillRect/>
                          </a:stretch>
                        </pic:blipFill>
                        <pic:spPr>
                          <a:xfrm>
                            <a:off x="0" y="0"/>
                            <a:ext cx="2122786" cy="1491240"/>
                          </a:xfrm>
                          <a:prstGeom prst="rect">
                            <a:avLst/>
                          </a:prstGeom>
                          <a:ln/>
                        </pic:spPr>
                      </pic:pic>
                    </a:graphicData>
                  </a:graphic>
                </wp:inline>
              </w:drawing>
            </w:r>
          </w:p>
          <w:p w14:paraId="081959EB" w14:textId="77777777" w:rsidR="00ED3E20" w:rsidRPr="00C04993" w:rsidRDefault="00ED3E20" w:rsidP="00ED3E20">
            <w:pPr>
              <w:widowControl w:val="0"/>
              <w:spacing w:line="240" w:lineRule="auto"/>
              <w:jc w:val="center"/>
            </w:pPr>
            <w:r w:rsidRPr="00C04993">
              <w:t>Anexos / 228130_i21</w:t>
            </w:r>
          </w:p>
          <w:p w14:paraId="4F9B49F6" w14:textId="77777777" w:rsidR="00ED3E20" w:rsidRPr="00C04993" w:rsidRDefault="00ED3E20" w:rsidP="00ED3E20">
            <w:pPr>
              <w:widowControl w:val="0"/>
              <w:spacing w:line="240" w:lineRule="auto"/>
              <w:jc w:val="center"/>
            </w:pPr>
          </w:p>
          <w:p w14:paraId="1371480C" w14:textId="77777777" w:rsidR="00ED3E20" w:rsidRPr="00C04993" w:rsidRDefault="00ED3E20" w:rsidP="00ED3E20">
            <w:pPr>
              <w:widowControl w:val="0"/>
              <w:spacing w:line="240" w:lineRule="auto"/>
              <w:jc w:val="center"/>
            </w:pPr>
            <w:r w:rsidRPr="00C04993">
              <w:rPr>
                <w:noProof/>
                <w:lang w:val="es-CO"/>
              </w:rPr>
              <w:drawing>
                <wp:inline distT="0" distB="0" distL="0" distR="0" wp14:anchorId="4652C4CA" wp14:editId="7054553E">
                  <wp:extent cx="2103823" cy="976087"/>
                  <wp:effectExtent l="0" t="0" r="0" b="0"/>
                  <wp:docPr id="198" name="image45.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5.png" descr="Interfaz de usuario gráfica, Texto, Aplicación, Correo electrónico&#10;&#10;Descripción generada automáticamente"/>
                          <pic:cNvPicPr preferRelativeResize="0"/>
                        </pic:nvPicPr>
                        <pic:blipFill>
                          <a:blip r:embed="rId49"/>
                          <a:srcRect/>
                          <a:stretch>
                            <a:fillRect/>
                          </a:stretch>
                        </pic:blipFill>
                        <pic:spPr>
                          <a:xfrm>
                            <a:off x="0" y="0"/>
                            <a:ext cx="2103823" cy="976087"/>
                          </a:xfrm>
                          <a:prstGeom prst="rect">
                            <a:avLst/>
                          </a:prstGeom>
                          <a:ln/>
                        </pic:spPr>
                      </pic:pic>
                    </a:graphicData>
                  </a:graphic>
                </wp:inline>
              </w:drawing>
            </w:r>
          </w:p>
          <w:p w14:paraId="7BE5BA7D" w14:textId="77777777" w:rsidR="00ED3E20" w:rsidRPr="00C04993" w:rsidRDefault="00ED3E20" w:rsidP="00ED3E20">
            <w:pPr>
              <w:widowControl w:val="0"/>
              <w:spacing w:line="240" w:lineRule="auto"/>
              <w:jc w:val="center"/>
            </w:pPr>
            <w:r w:rsidRPr="00C04993">
              <w:t>Anexos / 228130_i22</w:t>
            </w:r>
          </w:p>
        </w:tc>
        <w:tc>
          <w:tcPr>
            <w:tcW w:w="2070" w:type="dxa"/>
            <w:shd w:val="clear" w:color="auto" w:fill="auto"/>
            <w:tcMar>
              <w:top w:w="100" w:type="dxa"/>
              <w:left w:w="100" w:type="dxa"/>
              <w:bottom w:w="100" w:type="dxa"/>
              <w:right w:w="100" w:type="dxa"/>
            </w:tcMar>
          </w:tcPr>
          <w:p w14:paraId="37304E36" w14:textId="77777777" w:rsidR="00ED3E20" w:rsidRPr="00C04993" w:rsidRDefault="00ED3E20" w:rsidP="00ED3E20">
            <w:pPr>
              <w:widowControl w:val="0"/>
              <w:spacing w:line="240" w:lineRule="auto"/>
            </w:pPr>
            <w:r w:rsidRPr="00C04993">
              <w:t>N/A</w:t>
            </w:r>
          </w:p>
        </w:tc>
        <w:tc>
          <w:tcPr>
            <w:tcW w:w="4815" w:type="dxa"/>
            <w:shd w:val="clear" w:color="auto" w:fill="auto"/>
            <w:tcMar>
              <w:top w:w="100" w:type="dxa"/>
              <w:left w:w="100" w:type="dxa"/>
              <w:bottom w:w="100" w:type="dxa"/>
              <w:right w:w="100" w:type="dxa"/>
            </w:tcMar>
          </w:tcPr>
          <w:p w14:paraId="3212A4B2" w14:textId="77777777" w:rsidR="00ED3E20" w:rsidRPr="00376187" w:rsidRDefault="00ED3E20" w:rsidP="00ED3E20">
            <w:pPr>
              <w:jc w:val="both"/>
            </w:pPr>
            <w:r w:rsidRPr="00376187">
              <w:rPr>
                <w:highlight w:val="yellow"/>
              </w:rPr>
              <w:t>Procedemos a diligenciar la información</w:t>
            </w:r>
            <w:r w:rsidRPr="00376187">
              <w:t xml:space="preserve"> dando todos los privilegios por tratarse del administrador; sin embargo, los privilegios se otorgan según el usuario </w:t>
            </w:r>
            <w:r w:rsidRPr="00376187">
              <w:rPr>
                <w:highlight w:val="yellow"/>
              </w:rPr>
              <w:t>que se esté creando.</w:t>
            </w:r>
          </w:p>
          <w:p w14:paraId="533550BF" w14:textId="5FA0ACD1" w:rsidR="00ED3E20" w:rsidRPr="00C04993" w:rsidRDefault="00ED3E20" w:rsidP="00ED3E20">
            <w:pPr>
              <w:widowControl w:val="0"/>
              <w:spacing w:line="240" w:lineRule="auto"/>
            </w:pPr>
          </w:p>
        </w:tc>
        <w:tc>
          <w:tcPr>
            <w:tcW w:w="3795" w:type="dxa"/>
            <w:shd w:val="clear" w:color="auto" w:fill="auto"/>
            <w:tcMar>
              <w:top w:w="100" w:type="dxa"/>
              <w:left w:w="100" w:type="dxa"/>
              <w:bottom w:w="100" w:type="dxa"/>
              <w:right w:w="100" w:type="dxa"/>
            </w:tcMar>
          </w:tcPr>
          <w:p w14:paraId="3F679524" w14:textId="77777777" w:rsidR="00ED3E20" w:rsidRPr="00C04993" w:rsidRDefault="00ED3E20" w:rsidP="00ED3E20">
            <w:pPr>
              <w:widowControl w:val="0"/>
              <w:spacing w:line="240" w:lineRule="auto"/>
            </w:pPr>
            <w:r w:rsidRPr="00C04993">
              <w:t>Privilegios</w:t>
            </w:r>
          </w:p>
        </w:tc>
      </w:tr>
      <w:tr w:rsidR="00ED3E20" w:rsidRPr="00C04993" w14:paraId="19F14419" w14:textId="77777777">
        <w:tc>
          <w:tcPr>
            <w:tcW w:w="1485" w:type="dxa"/>
            <w:shd w:val="clear" w:color="auto" w:fill="auto"/>
            <w:tcMar>
              <w:top w:w="100" w:type="dxa"/>
              <w:left w:w="100" w:type="dxa"/>
              <w:bottom w:w="100" w:type="dxa"/>
              <w:right w:w="100" w:type="dxa"/>
            </w:tcMar>
          </w:tcPr>
          <w:p w14:paraId="23E34200" w14:textId="77777777" w:rsidR="00ED3E20" w:rsidRPr="00C04993" w:rsidRDefault="00ED3E20" w:rsidP="00ED3E20">
            <w:pPr>
              <w:widowControl w:val="0"/>
              <w:spacing w:line="240" w:lineRule="auto"/>
              <w:rPr>
                <w:b/>
              </w:rPr>
            </w:pPr>
          </w:p>
        </w:tc>
        <w:tc>
          <w:tcPr>
            <w:tcW w:w="3525" w:type="dxa"/>
            <w:shd w:val="clear" w:color="auto" w:fill="auto"/>
            <w:tcMar>
              <w:top w:w="100" w:type="dxa"/>
              <w:left w:w="100" w:type="dxa"/>
              <w:bottom w:w="100" w:type="dxa"/>
              <w:right w:w="100" w:type="dxa"/>
            </w:tcMar>
          </w:tcPr>
          <w:p w14:paraId="4D885F30" w14:textId="77777777" w:rsidR="00ED3E20" w:rsidRPr="00ED3E20" w:rsidRDefault="00ED3E20" w:rsidP="00ED3E20">
            <w:pPr>
              <w:pStyle w:val="NormalWeb"/>
              <w:spacing w:before="0" w:beforeAutospacing="0" w:after="0" w:afterAutospacing="0"/>
              <w:rPr>
                <w:highlight w:val="yellow"/>
              </w:rPr>
            </w:pPr>
            <w:r w:rsidRPr="00ED3E20">
              <w:rPr>
                <w:rFonts w:ascii="Arial" w:hAnsi="Arial" w:cs="Arial"/>
                <w:noProof/>
                <w:sz w:val="22"/>
                <w:szCs w:val="22"/>
                <w:highlight w:val="yellow"/>
                <w:bdr w:val="none" w:sz="0" w:space="0" w:color="auto" w:frame="1"/>
              </w:rPr>
              <w:drawing>
                <wp:inline distT="0" distB="0" distL="0" distR="0" wp14:anchorId="4F292017" wp14:editId="77C0F39C">
                  <wp:extent cx="2120900" cy="787400"/>
                  <wp:effectExtent l="0" t="0" r="0" b="0"/>
                  <wp:docPr id="9" name="Imagen 9" descr="NoSQL - database provides a mechanism for storage and retrieval of data that is modeled in means other than the tabular relations used in relational databases, text concep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SQL - database provides a mechanism for storage and retrieval of data that is modeled in means other than the tabular relations used in relational databases, text concept backgroun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20900" cy="787400"/>
                          </a:xfrm>
                          <a:prstGeom prst="rect">
                            <a:avLst/>
                          </a:prstGeom>
                          <a:noFill/>
                          <a:ln>
                            <a:noFill/>
                          </a:ln>
                        </pic:spPr>
                      </pic:pic>
                    </a:graphicData>
                  </a:graphic>
                </wp:inline>
              </w:drawing>
            </w:r>
          </w:p>
          <w:p w14:paraId="03B88F2E" w14:textId="77777777" w:rsidR="00ED3E20" w:rsidRPr="00ED3E20" w:rsidRDefault="00ED3E20" w:rsidP="00ED3E20">
            <w:pPr>
              <w:pStyle w:val="NormalWeb"/>
              <w:spacing w:before="0" w:beforeAutospacing="0" w:after="0" w:afterAutospacing="0"/>
              <w:rPr>
                <w:highlight w:val="yellow"/>
              </w:rPr>
            </w:pPr>
            <w:r w:rsidRPr="00ED3E20">
              <w:rPr>
                <w:rFonts w:ascii="Arial" w:hAnsi="Arial" w:cs="Arial"/>
                <w:sz w:val="22"/>
                <w:szCs w:val="22"/>
                <w:highlight w:val="yellow"/>
              </w:rPr>
              <w:t>Imagen de referente:</w:t>
            </w:r>
          </w:p>
          <w:p w14:paraId="5A5989E9" w14:textId="77777777" w:rsidR="00ED3E20" w:rsidRPr="00ED3E20" w:rsidRDefault="00ED3E20" w:rsidP="00ED3E20">
            <w:pPr>
              <w:rPr>
                <w:highlight w:val="yellow"/>
              </w:rPr>
            </w:pPr>
          </w:p>
          <w:p w14:paraId="380CA44F" w14:textId="77777777" w:rsidR="00ED3E20" w:rsidRPr="00ED3E20" w:rsidRDefault="00000000" w:rsidP="00ED3E20">
            <w:pPr>
              <w:pStyle w:val="NormalWeb"/>
              <w:spacing w:before="0" w:beforeAutospacing="0" w:after="0" w:afterAutospacing="0"/>
              <w:rPr>
                <w:highlight w:val="yellow"/>
              </w:rPr>
            </w:pPr>
            <w:hyperlink r:id="rId51" w:history="1">
              <w:r w:rsidR="00ED3E20" w:rsidRPr="00ED3E20">
                <w:rPr>
                  <w:rStyle w:val="Hipervnculo"/>
                  <w:rFonts w:ascii="Arial" w:hAnsi="Arial" w:cs="Arial"/>
                  <w:color w:val="auto"/>
                  <w:sz w:val="22"/>
                  <w:szCs w:val="22"/>
                  <w:highlight w:val="yellow"/>
                </w:rPr>
                <w:t>https://cutt.ly/pXO3J63</w:t>
              </w:r>
            </w:hyperlink>
            <w:r w:rsidR="00ED3E20" w:rsidRPr="00ED3E20">
              <w:rPr>
                <w:rFonts w:ascii="Arial" w:hAnsi="Arial" w:cs="Arial"/>
                <w:sz w:val="22"/>
                <w:szCs w:val="22"/>
                <w:highlight w:val="yellow"/>
              </w:rPr>
              <w:t> </w:t>
            </w:r>
          </w:p>
          <w:p w14:paraId="6067D0C4" w14:textId="58083D6B" w:rsidR="00ED3E20" w:rsidRPr="00ED3E20" w:rsidRDefault="00ED3E20" w:rsidP="00ED3E20">
            <w:pPr>
              <w:widowControl w:val="0"/>
              <w:spacing w:line="240" w:lineRule="auto"/>
              <w:rPr>
                <w:noProof/>
                <w:highlight w:val="yellow"/>
                <w:lang w:val="es-CO"/>
              </w:rPr>
            </w:pPr>
            <w:r w:rsidRPr="00ED3E20">
              <w:rPr>
                <w:highlight w:val="yellow"/>
              </w:rPr>
              <w:t>228130_i23</w:t>
            </w:r>
          </w:p>
        </w:tc>
        <w:tc>
          <w:tcPr>
            <w:tcW w:w="2070" w:type="dxa"/>
            <w:shd w:val="clear" w:color="auto" w:fill="auto"/>
            <w:tcMar>
              <w:top w:w="100" w:type="dxa"/>
              <w:left w:w="100" w:type="dxa"/>
              <w:bottom w:w="100" w:type="dxa"/>
              <w:right w:w="100" w:type="dxa"/>
            </w:tcMar>
          </w:tcPr>
          <w:p w14:paraId="09C0D615" w14:textId="77777777" w:rsidR="00ED3E20" w:rsidRPr="00ED3E20" w:rsidRDefault="00ED3E20" w:rsidP="00ED3E20">
            <w:pPr>
              <w:widowControl w:val="0"/>
              <w:spacing w:line="240" w:lineRule="auto"/>
              <w:rPr>
                <w:highlight w:val="yellow"/>
              </w:rPr>
            </w:pPr>
          </w:p>
        </w:tc>
        <w:tc>
          <w:tcPr>
            <w:tcW w:w="4815" w:type="dxa"/>
            <w:shd w:val="clear" w:color="auto" w:fill="auto"/>
            <w:tcMar>
              <w:top w:w="100" w:type="dxa"/>
              <w:left w:w="100" w:type="dxa"/>
              <w:bottom w:w="100" w:type="dxa"/>
              <w:right w:w="100" w:type="dxa"/>
            </w:tcMar>
          </w:tcPr>
          <w:p w14:paraId="45E1A62A" w14:textId="404E9F08" w:rsidR="00ED3E20" w:rsidRPr="00ED3E20" w:rsidRDefault="00ED3E20" w:rsidP="00ED3E20">
            <w:pPr>
              <w:jc w:val="both"/>
              <w:rPr>
                <w:highlight w:val="yellow"/>
              </w:rPr>
            </w:pPr>
            <w:r w:rsidRPr="00ED3E20">
              <w:rPr>
                <w:highlight w:val="yellow"/>
              </w:rPr>
              <w:t>Hemos visto el proceso de creación de bases de datos SQL y sus usuarios, es menester explicar ahora cómo se hace para la creación de usuarios en una base de datos NoSQL en MongoDB; por lo que debemos hacer lo siguiente:</w:t>
            </w:r>
          </w:p>
        </w:tc>
        <w:tc>
          <w:tcPr>
            <w:tcW w:w="3795" w:type="dxa"/>
            <w:shd w:val="clear" w:color="auto" w:fill="auto"/>
            <w:tcMar>
              <w:top w:w="100" w:type="dxa"/>
              <w:left w:w="100" w:type="dxa"/>
              <w:bottom w:w="100" w:type="dxa"/>
              <w:right w:w="100" w:type="dxa"/>
            </w:tcMar>
          </w:tcPr>
          <w:p w14:paraId="2337DD62" w14:textId="77777777" w:rsidR="00ED3E20" w:rsidRPr="00ED3E20" w:rsidRDefault="00ED3E20" w:rsidP="00ED3E20">
            <w:pPr>
              <w:pStyle w:val="NormalWeb"/>
              <w:spacing w:before="0" w:beforeAutospacing="0" w:after="0" w:afterAutospacing="0"/>
              <w:rPr>
                <w:rFonts w:ascii="Arial" w:hAnsi="Arial" w:cs="Arial"/>
                <w:sz w:val="22"/>
                <w:szCs w:val="22"/>
                <w:highlight w:val="yellow"/>
              </w:rPr>
            </w:pPr>
            <w:r w:rsidRPr="00ED3E20">
              <w:rPr>
                <w:rFonts w:ascii="Arial" w:hAnsi="Arial" w:cs="Arial"/>
                <w:sz w:val="22"/>
                <w:szCs w:val="22"/>
                <w:highlight w:val="yellow"/>
              </w:rPr>
              <w:t>Base de Datos NoSQL</w:t>
            </w:r>
          </w:p>
          <w:p w14:paraId="7CB07E7C" w14:textId="3134CC86" w:rsidR="00ED3E20" w:rsidRPr="00ED3E20" w:rsidRDefault="00ED3E20" w:rsidP="00ED3E20">
            <w:pPr>
              <w:widowControl w:val="0"/>
              <w:spacing w:line="240" w:lineRule="auto"/>
              <w:rPr>
                <w:highlight w:val="yellow"/>
              </w:rPr>
            </w:pPr>
            <w:r w:rsidRPr="00ED3E20">
              <w:rPr>
                <w:highlight w:val="yellow"/>
              </w:rPr>
              <w:t>MongoDB</w:t>
            </w:r>
          </w:p>
        </w:tc>
      </w:tr>
      <w:tr w:rsidR="00ED3E20" w:rsidRPr="00C04993" w14:paraId="6AC6B89E" w14:textId="77777777">
        <w:tc>
          <w:tcPr>
            <w:tcW w:w="1485" w:type="dxa"/>
            <w:shd w:val="clear" w:color="auto" w:fill="auto"/>
            <w:tcMar>
              <w:top w:w="100" w:type="dxa"/>
              <w:left w:w="100" w:type="dxa"/>
              <w:bottom w:w="100" w:type="dxa"/>
              <w:right w:w="100" w:type="dxa"/>
            </w:tcMar>
          </w:tcPr>
          <w:p w14:paraId="4A451914" w14:textId="77777777" w:rsidR="00ED3E20" w:rsidRPr="00C04993" w:rsidRDefault="00ED3E20" w:rsidP="00ED3E20">
            <w:pPr>
              <w:widowControl w:val="0"/>
              <w:spacing w:line="240" w:lineRule="auto"/>
              <w:rPr>
                <w:b/>
              </w:rPr>
            </w:pPr>
          </w:p>
        </w:tc>
        <w:tc>
          <w:tcPr>
            <w:tcW w:w="3525" w:type="dxa"/>
            <w:shd w:val="clear" w:color="auto" w:fill="auto"/>
            <w:tcMar>
              <w:top w:w="100" w:type="dxa"/>
              <w:left w:w="100" w:type="dxa"/>
              <w:bottom w:w="100" w:type="dxa"/>
              <w:right w:w="100" w:type="dxa"/>
            </w:tcMar>
          </w:tcPr>
          <w:p w14:paraId="6AB0D779" w14:textId="77777777" w:rsidR="00ED3E20" w:rsidRPr="00ED3E20" w:rsidRDefault="00ED3E20" w:rsidP="00ED3E20">
            <w:pPr>
              <w:pStyle w:val="NormalWeb"/>
              <w:spacing w:before="0" w:beforeAutospacing="0" w:after="0" w:afterAutospacing="0"/>
              <w:rPr>
                <w:highlight w:val="yellow"/>
              </w:rPr>
            </w:pPr>
            <w:r w:rsidRPr="00ED3E20">
              <w:rPr>
                <w:rFonts w:ascii="Arial" w:hAnsi="Arial" w:cs="Arial"/>
                <w:noProof/>
                <w:sz w:val="22"/>
                <w:szCs w:val="22"/>
                <w:highlight w:val="yellow"/>
                <w:bdr w:val="none" w:sz="0" w:space="0" w:color="auto" w:frame="1"/>
              </w:rPr>
              <w:drawing>
                <wp:inline distT="0" distB="0" distL="0" distR="0" wp14:anchorId="29301E97" wp14:editId="361249FE">
                  <wp:extent cx="2019300" cy="1231900"/>
                  <wp:effectExtent l="0" t="0" r="0" b="6350"/>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z de usuario gráfica, Texto, Aplicación&#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19300" cy="1231900"/>
                          </a:xfrm>
                          <a:prstGeom prst="rect">
                            <a:avLst/>
                          </a:prstGeom>
                          <a:noFill/>
                          <a:ln>
                            <a:noFill/>
                          </a:ln>
                        </pic:spPr>
                      </pic:pic>
                    </a:graphicData>
                  </a:graphic>
                </wp:inline>
              </w:drawing>
            </w:r>
          </w:p>
          <w:p w14:paraId="1D472496" w14:textId="77777777" w:rsidR="00ED3E20" w:rsidRPr="00ED3E20" w:rsidRDefault="00ED3E20" w:rsidP="00ED3E20">
            <w:pPr>
              <w:pStyle w:val="NormalWeb"/>
              <w:spacing w:before="0" w:beforeAutospacing="0" w:after="0" w:afterAutospacing="0"/>
              <w:jc w:val="center"/>
              <w:rPr>
                <w:highlight w:val="yellow"/>
              </w:rPr>
            </w:pPr>
            <w:r w:rsidRPr="00ED3E20">
              <w:rPr>
                <w:rFonts w:ascii="Arial" w:hAnsi="Arial" w:cs="Arial"/>
                <w:sz w:val="22"/>
                <w:szCs w:val="22"/>
                <w:highlight w:val="yellow"/>
              </w:rPr>
              <w:t>Anexos / 228130_i24</w:t>
            </w:r>
          </w:p>
          <w:p w14:paraId="4D5349FC" w14:textId="77777777" w:rsidR="00ED3E20" w:rsidRPr="00ED3E20" w:rsidRDefault="00ED3E20" w:rsidP="00ED3E20">
            <w:pPr>
              <w:rPr>
                <w:highlight w:val="yellow"/>
              </w:rPr>
            </w:pPr>
          </w:p>
          <w:p w14:paraId="0F4A2AEE" w14:textId="77777777" w:rsidR="00ED3E20" w:rsidRPr="00ED3E20" w:rsidRDefault="00ED3E20" w:rsidP="00ED3E20">
            <w:pPr>
              <w:pStyle w:val="NormalWeb"/>
              <w:spacing w:before="0" w:beforeAutospacing="0" w:after="0" w:afterAutospacing="0"/>
              <w:jc w:val="center"/>
              <w:rPr>
                <w:highlight w:val="yellow"/>
              </w:rPr>
            </w:pPr>
            <w:r w:rsidRPr="00ED3E20">
              <w:rPr>
                <w:rFonts w:ascii="Arial" w:hAnsi="Arial" w:cs="Arial"/>
                <w:noProof/>
                <w:sz w:val="22"/>
                <w:szCs w:val="22"/>
                <w:highlight w:val="yellow"/>
                <w:bdr w:val="none" w:sz="0" w:space="0" w:color="auto" w:frame="1"/>
              </w:rPr>
              <w:drawing>
                <wp:inline distT="0" distB="0" distL="0" distR="0" wp14:anchorId="76AD7105" wp14:editId="76D5C9F2">
                  <wp:extent cx="2032000" cy="1409700"/>
                  <wp:effectExtent l="0" t="0" r="6350" b="0"/>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 de pantalla de computadora&#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32000" cy="1409700"/>
                          </a:xfrm>
                          <a:prstGeom prst="rect">
                            <a:avLst/>
                          </a:prstGeom>
                          <a:noFill/>
                          <a:ln>
                            <a:noFill/>
                          </a:ln>
                        </pic:spPr>
                      </pic:pic>
                    </a:graphicData>
                  </a:graphic>
                </wp:inline>
              </w:drawing>
            </w:r>
          </w:p>
          <w:p w14:paraId="2B5DB2E5" w14:textId="77777777" w:rsidR="00ED3E20" w:rsidRPr="00ED3E20" w:rsidRDefault="00ED3E20" w:rsidP="00ED3E20">
            <w:pPr>
              <w:pStyle w:val="NormalWeb"/>
              <w:spacing w:before="0" w:beforeAutospacing="0" w:after="0" w:afterAutospacing="0"/>
              <w:jc w:val="center"/>
              <w:rPr>
                <w:highlight w:val="yellow"/>
              </w:rPr>
            </w:pPr>
            <w:r w:rsidRPr="00ED3E20">
              <w:rPr>
                <w:rFonts w:ascii="Arial" w:hAnsi="Arial" w:cs="Arial"/>
                <w:sz w:val="22"/>
                <w:szCs w:val="22"/>
                <w:highlight w:val="yellow"/>
              </w:rPr>
              <w:t>Anexos / 228130_i25</w:t>
            </w:r>
          </w:p>
          <w:p w14:paraId="44A4CB24" w14:textId="77777777" w:rsidR="00ED3E20" w:rsidRPr="00ED3E20" w:rsidRDefault="00ED3E20" w:rsidP="00ED3E20">
            <w:pPr>
              <w:pStyle w:val="NormalWeb"/>
              <w:spacing w:before="0" w:beforeAutospacing="0" w:after="0" w:afterAutospacing="0"/>
              <w:jc w:val="center"/>
              <w:rPr>
                <w:highlight w:val="yellow"/>
              </w:rPr>
            </w:pPr>
            <w:r w:rsidRPr="00ED3E20">
              <w:rPr>
                <w:rFonts w:ascii="Arial" w:hAnsi="Arial" w:cs="Arial"/>
                <w:noProof/>
                <w:sz w:val="22"/>
                <w:szCs w:val="22"/>
                <w:highlight w:val="yellow"/>
                <w:bdr w:val="none" w:sz="0" w:space="0" w:color="auto" w:frame="1"/>
              </w:rPr>
              <w:drawing>
                <wp:inline distT="0" distB="0" distL="0" distR="0" wp14:anchorId="02B12FF2" wp14:editId="62890119">
                  <wp:extent cx="2590800" cy="1435100"/>
                  <wp:effectExtent l="0" t="0" r="0" b="0"/>
                  <wp:docPr id="12" name="Imagen 1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a captura de pantalla de una computadora&#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90800" cy="1435100"/>
                          </a:xfrm>
                          <a:prstGeom prst="rect">
                            <a:avLst/>
                          </a:prstGeom>
                          <a:noFill/>
                          <a:ln>
                            <a:noFill/>
                          </a:ln>
                        </pic:spPr>
                      </pic:pic>
                    </a:graphicData>
                  </a:graphic>
                </wp:inline>
              </w:drawing>
            </w:r>
          </w:p>
          <w:p w14:paraId="57DFF2C0" w14:textId="0111F6A7" w:rsidR="00ED3E20" w:rsidRPr="00ED3E20" w:rsidRDefault="00ED3E20" w:rsidP="00ED3E20">
            <w:pPr>
              <w:pStyle w:val="NormalWeb"/>
              <w:spacing w:before="0" w:beforeAutospacing="0" w:after="0" w:afterAutospacing="0"/>
              <w:rPr>
                <w:rFonts w:ascii="Arial" w:hAnsi="Arial" w:cs="Arial"/>
                <w:noProof/>
                <w:sz w:val="22"/>
                <w:szCs w:val="22"/>
                <w:highlight w:val="yellow"/>
                <w:bdr w:val="none" w:sz="0" w:space="0" w:color="auto" w:frame="1"/>
              </w:rPr>
            </w:pPr>
            <w:r w:rsidRPr="00ED3E20">
              <w:rPr>
                <w:highlight w:val="yellow"/>
              </w:rPr>
              <w:t>Anexos / 228130_i26</w:t>
            </w:r>
          </w:p>
        </w:tc>
        <w:tc>
          <w:tcPr>
            <w:tcW w:w="2070" w:type="dxa"/>
            <w:shd w:val="clear" w:color="auto" w:fill="auto"/>
            <w:tcMar>
              <w:top w:w="100" w:type="dxa"/>
              <w:left w:w="100" w:type="dxa"/>
              <w:bottom w:w="100" w:type="dxa"/>
              <w:right w:w="100" w:type="dxa"/>
            </w:tcMar>
          </w:tcPr>
          <w:p w14:paraId="45708B76" w14:textId="77777777" w:rsidR="00ED3E20" w:rsidRPr="00ED3E20" w:rsidRDefault="00ED3E20" w:rsidP="00ED3E20">
            <w:pPr>
              <w:widowControl w:val="0"/>
              <w:spacing w:line="240" w:lineRule="auto"/>
              <w:rPr>
                <w:highlight w:val="yellow"/>
              </w:rPr>
            </w:pPr>
          </w:p>
        </w:tc>
        <w:tc>
          <w:tcPr>
            <w:tcW w:w="4815" w:type="dxa"/>
            <w:shd w:val="clear" w:color="auto" w:fill="auto"/>
            <w:tcMar>
              <w:top w:w="100" w:type="dxa"/>
              <w:left w:w="100" w:type="dxa"/>
              <w:bottom w:w="100" w:type="dxa"/>
              <w:right w:w="100" w:type="dxa"/>
            </w:tcMar>
          </w:tcPr>
          <w:p w14:paraId="09A3144C" w14:textId="3CFC000A" w:rsidR="00ED3E20" w:rsidRPr="00ED3E20" w:rsidRDefault="00ED3E20" w:rsidP="00ED3E20">
            <w:pPr>
              <w:jc w:val="both"/>
              <w:rPr>
                <w:highlight w:val="yellow"/>
              </w:rPr>
            </w:pPr>
            <w:r w:rsidRPr="00ED3E20">
              <w:rPr>
                <w:highlight w:val="yellow"/>
              </w:rPr>
              <w:t xml:space="preserve">Activamos el servicio del servidor de mongo ingresando a la carpeta di instalación debe decir </w:t>
            </w:r>
            <w:r w:rsidRPr="00ED3E20">
              <w:rPr>
                <w:b/>
                <w:bCs/>
                <w:highlight w:val="yellow"/>
              </w:rPr>
              <w:t>C:\Program Files\MongoDB\Server\5.0\bin</w:t>
            </w:r>
            <w:r w:rsidRPr="00ED3E20">
              <w:rPr>
                <w:highlight w:val="yellow"/>
              </w:rPr>
              <w:t xml:space="preserve"> hacemos clic en la opción </w:t>
            </w:r>
            <w:r w:rsidRPr="00ED3E20">
              <w:rPr>
                <w:b/>
                <w:bCs/>
                <w:highlight w:val="yellow"/>
              </w:rPr>
              <w:t>mongod</w:t>
            </w:r>
            <w:r w:rsidRPr="00ED3E20">
              <w:rPr>
                <w:highlight w:val="yellow"/>
              </w:rPr>
              <w:t>, después cargamos la base de datos haciendo clic en la opción mongo de la misma carpeta bin.</w:t>
            </w:r>
          </w:p>
        </w:tc>
        <w:tc>
          <w:tcPr>
            <w:tcW w:w="3795" w:type="dxa"/>
            <w:shd w:val="clear" w:color="auto" w:fill="auto"/>
            <w:tcMar>
              <w:top w:w="100" w:type="dxa"/>
              <w:left w:w="100" w:type="dxa"/>
              <w:bottom w:w="100" w:type="dxa"/>
              <w:right w:w="100" w:type="dxa"/>
            </w:tcMar>
          </w:tcPr>
          <w:p w14:paraId="504E66B3" w14:textId="2A9A55F4" w:rsidR="00ED3E20" w:rsidRPr="00ED3E20" w:rsidRDefault="00ED3E20" w:rsidP="00ED3E20">
            <w:pPr>
              <w:pStyle w:val="NormalWeb"/>
              <w:spacing w:before="0" w:beforeAutospacing="0" w:after="0" w:afterAutospacing="0"/>
              <w:rPr>
                <w:rFonts w:ascii="Arial" w:hAnsi="Arial" w:cs="Arial"/>
                <w:sz w:val="22"/>
                <w:szCs w:val="22"/>
                <w:highlight w:val="yellow"/>
              </w:rPr>
            </w:pPr>
            <w:r w:rsidRPr="00ED3E20">
              <w:rPr>
                <w:rFonts w:ascii="Arial" w:hAnsi="Arial" w:cs="Arial"/>
                <w:sz w:val="22"/>
                <w:szCs w:val="22"/>
                <w:highlight w:val="yellow"/>
              </w:rPr>
              <w:t xml:space="preserve">Resaltar con un cuadro o puntero la primera opción de la imagen que dice </w:t>
            </w:r>
            <w:r w:rsidRPr="00ED3E20">
              <w:rPr>
                <w:rFonts w:ascii="Arial" w:hAnsi="Arial" w:cs="Arial"/>
                <w:b/>
                <w:bCs/>
                <w:sz w:val="22"/>
                <w:szCs w:val="22"/>
                <w:highlight w:val="yellow"/>
              </w:rPr>
              <w:t>mongo</w:t>
            </w:r>
            <w:r w:rsidRPr="00ED3E20">
              <w:rPr>
                <w:rFonts w:ascii="Arial" w:hAnsi="Arial" w:cs="Arial"/>
                <w:sz w:val="22"/>
                <w:szCs w:val="22"/>
                <w:highlight w:val="yellow"/>
              </w:rPr>
              <w:t>.</w:t>
            </w:r>
          </w:p>
        </w:tc>
      </w:tr>
      <w:tr w:rsidR="00ED3E20" w:rsidRPr="00C04993" w14:paraId="36A7FF31" w14:textId="77777777">
        <w:tc>
          <w:tcPr>
            <w:tcW w:w="1485" w:type="dxa"/>
            <w:shd w:val="clear" w:color="auto" w:fill="auto"/>
            <w:tcMar>
              <w:top w:w="100" w:type="dxa"/>
              <w:left w:w="100" w:type="dxa"/>
              <w:bottom w:w="100" w:type="dxa"/>
              <w:right w:w="100" w:type="dxa"/>
            </w:tcMar>
          </w:tcPr>
          <w:p w14:paraId="0C31A657" w14:textId="77777777" w:rsidR="00ED3E20" w:rsidRPr="00C04993" w:rsidRDefault="00ED3E20" w:rsidP="00ED3E20">
            <w:pPr>
              <w:widowControl w:val="0"/>
              <w:spacing w:line="240" w:lineRule="auto"/>
              <w:rPr>
                <w:b/>
              </w:rPr>
            </w:pPr>
          </w:p>
        </w:tc>
        <w:tc>
          <w:tcPr>
            <w:tcW w:w="3525" w:type="dxa"/>
            <w:shd w:val="clear" w:color="auto" w:fill="auto"/>
            <w:tcMar>
              <w:top w:w="100" w:type="dxa"/>
              <w:left w:w="100" w:type="dxa"/>
              <w:bottom w:w="100" w:type="dxa"/>
              <w:right w:w="100" w:type="dxa"/>
            </w:tcMar>
          </w:tcPr>
          <w:p w14:paraId="0254053F" w14:textId="77777777" w:rsidR="00ED3E20" w:rsidRPr="00ED3E20" w:rsidRDefault="00ED3E20" w:rsidP="00ED3E20">
            <w:pPr>
              <w:pStyle w:val="NormalWeb"/>
              <w:spacing w:before="0" w:beforeAutospacing="0" w:after="0" w:afterAutospacing="0"/>
              <w:rPr>
                <w:highlight w:val="yellow"/>
              </w:rPr>
            </w:pPr>
            <w:r w:rsidRPr="00ED3E20">
              <w:rPr>
                <w:rFonts w:ascii="Arial" w:hAnsi="Arial" w:cs="Arial"/>
                <w:noProof/>
                <w:sz w:val="22"/>
                <w:szCs w:val="22"/>
                <w:highlight w:val="yellow"/>
                <w:bdr w:val="none" w:sz="0" w:space="0" w:color="auto" w:frame="1"/>
              </w:rPr>
              <w:drawing>
                <wp:inline distT="0" distB="0" distL="0" distR="0" wp14:anchorId="50CDD1FA" wp14:editId="02FD5019">
                  <wp:extent cx="2832100" cy="1803400"/>
                  <wp:effectExtent l="0" t="0" r="6350" b="6350"/>
                  <wp:docPr id="13" name="Imagen 13" descr="https://lh3.googleusercontent.com/9uNA6bX81uY6d2_U-s3oT2bBWEhPuJn10Ji5JOqNcjP7Q7BXSwDRJwjIeUh0JDqStQLV4ilEzpgV4DwBDySIozp0nXonjw64JduRGClBWbVBirLDbA3mUsn0BdvxCJe13z2FwsuUOawnOP91rutfK6fJwfL2Fb3tJw90nuuzfA7XUWJBMGTokwKdAtnd1L7coK7S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9uNA6bX81uY6d2_U-s3oT2bBWEhPuJn10Ji5JOqNcjP7Q7BXSwDRJwjIeUh0JDqStQLV4ilEzpgV4DwBDySIozp0nXonjw64JduRGClBWbVBirLDbA3mUsn0BdvxCJe13z2FwsuUOawnOP91rutfK6fJwfL2Fb3tJw90nuuzfA7XUWJBMGTokwKdAtnd1L7coK7Shw"/>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32100" cy="1803400"/>
                          </a:xfrm>
                          <a:prstGeom prst="rect">
                            <a:avLst/>
                          </a:prstGeom>
                          <a:noFill/>
                          <a:ln>
                            <a:noFill/>
                          </a:ln>
                        </pic:spPr>
                      </pic:pic>
                    </a:graphicData>
                  </a:graphic>
                </wp:inline>
              </w:drawing>
            </w:r>
          </w:p>
          <w:p w14:paraId="6C59EC5E" w14:textId="77777777" w:rsidR="00ED3E20" w:rsidRPr="00ED3E20" w:rsidRDefault="00ED3E20" w:rsidP="00ED3E20">
            <w:pPr>
              <w:pStyle w:val="NormalWeb"/>
              <w:spacing w:before="0" w:beforeAutospacing="0" w:after="0" w:afterAutospacing="0"/>
              <w:jc w:val="center"/>
              <w:rPr>
                <w:highlight w:val="yellow"/>
              </w:rPr>
            </w:pPr>
            <w:r w:rsidRPr="00ED3E20">
              <w:rPr>
                <w:rFonts w:ascii="Arial" w:hAnsi="Arial" w:cs="Arial"/>
                <w:sz w:val="22"/>
                <w:szCs w:val="22"/>
                <w:highlight w:val="yellow"/>
              </w:rPr>
              <w:t>Anexos / 228130_i27</w:t>
            </w:r>
          </w:p>
          <w:p w14:paraId="67C71651" w14:textId="77777777" w:rsidR="00ED3E20" w:rsidRPr="00ED3E20" w:rsidRDefault="00ED3E20" w:rsidP="00ED3E20">
            <w:pPr>
              <w:pStyle w:val="NormalWeb"/>
              <w:spacing w:before="0" w:beforeAutospacing="0" w:after="0" w:afterAutospacing="0"/>
              <w:rPr>
                <w:rFonts w:ascii="Arial" w:hAnsi="Arial" w:cs="Arial"/>
                <w:noProof/>
                <w:sz w:val="22"/>
                <w:szCs w:val="22"/>
                <w:highlight w:val="yellow"/>
                <w:bdr w:val="none" w:sz="0" w:space="0" w:color="auto" w:frame="1"/>
              </w:rPr>
            </w:pPr>
          </w:p>
        </w:tc>
        <w:tc>
          <w:tcPr>
            <w:tcW w:w="2070" w:type="dxa"/>
            <w:shd w:val="clear" w:color="auto" w:fill="auto"/>
            <w:tcMar>
              <w:top w:w="100" w:type="dxa"/>
              <w:left w:w="100" w:type="dxa"/>
              <w:bottom w:w="100" w:type="dxa"/>
              <w:right w:w="100" w:type="dxa"/>
            </w:tcMar>
          </w:tcPr>
          <w:p w14:paraId="5BB022E7" w14:textId="4AF66E40" w:rsidR="00ED3E20" w:rsidRPr="00ED3E20" w:rsidRDefault="00ED3E20" w:rsidP="00ED3E20">
            <w:pPr>
              <w:widowControl w:val="0"/>
              <w:spacing w:line="240" w:lineRule="auto"/>
              <w:rPr>
                <w:highlight w:val="yellow"/>
              </w:rPr>
            </w:pPr>
            <w:r w:rsidRPr="00C04993">
              <w:t>N/A</w:t>
            </w:r>
          </w:p>
        </w:tc>
        <w:tc>
          <w:tcPr>
            <w:tcW w:w="4815" w:type="dxa"/>
            <w:shd w:val="clear" w:color="auto" w:fill="auto"/>
            <w:tcMar>
              <w:top w:w="100" w:type="dxa"/>
              <w:left w:w="100" w:type="dxa"/>
              <w:bottom w:w="100" w:type="dxa"/>
              <w:right w:w="100" w:type="dxa"/>
            </w:tcMar>
          </w:tcPr>
          <w:p w14:paraId="6AF07CAB" w14:textId="77777777" w:rsidR="00ED3E20" w:rsidRPr="00ED3E20" w:rsidRDefault="00ED3E20" w:rsidP="00ED3E20">
            <w:pPr>
              <w:jc w:val="both"/>
              <w:rPr>
                <w:b/>
                <w:bCs/>
                <w:highlight w:val="yellow"/>
              </w:rPr>
            </w:pPr>
            <w:r w:rsidRPr="00ED3E20">
              <w:rPr>
                <w:highlight w:val="yellow"/>
              </w:rPr>
              <w:t xml:space="preserve">Procedemos a mostrar las bases de datos que vienen por defecto; a través </w:t>
            </w:r>
            <w:r w:rsidRPr="00ED3E20">
              <w:rPr>
                <w:b/>
                <w:bCs/>
                <w:highlight w:val="yellow"/>
              </w:rPr>
              <w:t>show databases.</w:t>
            </w:r>
          </w:p>
          <w:p w14:paraId="0F37CCF7" w14:textId="77777777" w:rsidR="00ED3E20" w:rsidRPr="00ED3E20" w:rsidRDefault="00ED3E20" w:rsidP="00ED3E20">
            <w:pPr>
              <w:jc w:val="both"/>
              <w:rPr>
                <w:highlight w:val="yellow"/>
              </w:rPr>
            </w:pPr>
          </w:p>
        </w:tc>
        <w:tc>
          <w:tcPr>
            <w:tcW w:w="3795" w:type="dxa"/>
            <w:shd w:val="clear" w:color="auto" w:fill="auto"/>
            <w:tcMar>
              <w:top w:w="100" w:type="dxa"/>
              <w:left w:w="100" w:type="dxa"/>
              <w:bottom w:w="100" w:type="dxa"/>
              <w:right w:w="100" w:type="dxa"/>
            </w:tcMar>
          </w:tcPr>
          <w:p w14:paraId="6ABED96C" w14:textId="26EBA0C9" w:rsidR="00ED3E20" w:rsidRPr="00ED3E20" w:rsidRDefault="00ED3E20" w:rsidP="00ED3E20">
            <w:pPr>
              <w:pStyle w:val="NormalWeb"/>
              <w:spacing w:before="0" w:beforeAutospacing="0" w:after="0" w:afterAutospacing="0"/>
              <w:rPr>
                <w:rFonts w:ascii="Arial" w:hAnsi="Arial" w:cs="Arial"/>
                <w:sz w:val="22"/>
                <w:szCs w:val="22"/>
                <w:highlight w:val="yellow"/>
              </w:rPr>
            </w:pPr>
            <w:r w:rsidRPr="00ED3E20">
              <w:rPr>
                <w:rFonts w:ascii="Arial" w:hAnsi="Arial" w:cs="Arial"/>
                <w:sz w:val="22"/>
                <w:szCs w:val="22"/>
                <w:highlight w:val="yellow"/>
              </w:rPr>
              <w:t>Resaltar con un cuadro o puntero las últimas tres líneas de código que indican la flecha.</w:t>
            </w:r>
          </w:p>
        </w:tc>
      </w:tr>
      <w:tr w:rsidR="00ED3E20" w:rsidRPr="00C04993" w14:paraId="46870F82" w14:textId="77777777">
        <w:tc>
          <w:tcPr>
            <w:tcW w:w="1485" w:type="dxa"/>
            <w:shd w:val="clear" w:color="auto" w:fill="auto"/>
            <w:tcMar>
              <w:top w:w="100" w:type="dxa"/>
              <w:left w:w="100" w:type="dxa"/>
              <w:bottom w:w="100" w:type="dxa"/>
              <w:right w:w="100" w:type="dxa"/>
            </w:tcMar>
          </w:tcPr>
          <w:p w14:paraId="5C9D771A" w14:textId="77777777" w:rsidR="00ED3E20" w:rsidRPr="00C04993" w:rsidRDefault="00ED3E20" w:rsidP="00ED3E20">
            <w:pPr>
              <w:widowControl w:val="0"/>
              <w:spacing w:line="240" w:lineRule="auto"/>
              <w:rPr>
                <w:b/>
              </w:rPr>
            </w:pPr>
          </w:p>
        </w:tc>
        <w:tc>
          <w:tcPr>
            <w:tcW w:w="3525" w:type="dxa"/>
            <w:shd w:val="clear" w:color="auto" w:fill="auto"/>
            <w:tcMar>
              <w:top w:w="100" w:type="dxa"/>
              <w:left w:w="100" w:type="dxa"/>
              <w:bottom w:w="100" w:type="dxa"/>
              <w:right w:w="100" w:type="dxa"/>
            </w:tcMar>
          </w:tcPr>
          <w:p w14:paraId="12B2080D" w14:textId="77777777" w:rsidR="00ED3E20" w:rsidRPr="00ED3E20" w:rsidRDefault="00ED3E20" w:rsidP="00ED3E20">
            <w:pPr>
              <w:pStyle w:val="NormalWeb"/>
              <w:spacing w:before="0" w:beforeAutospacing="0" w:after="0" w:afterAutospacing="0"/>
              <w:rPr>
                <w:highlight w:val="yellow"/>
              </w:rPr>
            </w:pPr>
            <w:r w:rsidRPr="00ED3E20">
              <w:rPr>
                <w:rFonts w:ascii="Arial" w:hAnsi="Arial" w:cs="Arial"/>
                <w:noProof/>
                <w:sz w:val="22"/>
                <w:szCs w:val="22"/>
                <w:highlight w:val="yellow"/>
                <w:bdr w:val="none" w:sz="0" w:space="0" w:color="auto" w:frame="1"/>
              </w:rPr>
              <w:drawing>
                <wp:inline distT="0" distB="0" distL="0" distR="0" wp14:anchorId="345E8DCF" wp14:editId="2A730E39">
                  <wp:extent cx="3022600" cy="2286000"/>
                  <wp:effectExtent l="0" t="0" r="635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 de pantalla de computadora&#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22600" cy="2286000"/>
                          </a:xfrm>
                          <a:prstGeom prst="rect">
                            <a:avLst/>
                          </a:prstGeom>
                          <a:noFill/>
                          <a:ln>
                            <a:noFill/>
                          </a:ln>
                        </pic:spPr>
                      </pic:pic>
                    </a:graphicData>
                  </a:graphic>
                </wp:inline>
              </w:drawing>
            </w:r>
          </w:p>
          <w:p w14:paraId="52EB9FCE" w14:textId="77777777" w:rsidR="00ED3E20" w:rsidRPr="00ED3E20" w:rsidRDefault="00ED3E20" w:rsidP="00ED3E20">
            <w:pPr>
              <w:pStyle w:val="NormalWeb"/>
              <w:spacing w:before="0" w:beforeAutospacing="0" w:after="0" w:afterAutospacing="0"/>
              <w:jc w:val="center"/>
              <w:rPr>
                <w:highlight w:val="yellow"/>
              </w:rPr>
            </w:pPr>
            <w:r w:rsidRPr="00ED3E20">
              <w:rPr>
                <w:rFonts w:ascii="Arial" w:hAnsi="Arial" w:cs="Arial"/>
                <w:sz w:val="22"/>
                <w:szCs w:val="22"/>
                <w:highlight w:val="yellow"/>
              </w:rPr>
              <w:t>Anexos / 228130_i28</w:t>
            </w:r>
          </w:p>
          <w:p w14:paraId="1FEEFABC" w14:textId="77777777" w:rsidR="00ED3E20" w:rsidRPr="00ED3E20" w:rsidRDefault="00ED3E20" w:rsidP="00ED3E20">
            <w:pPr>
              <w:pStyle w:val="NormalWeb"/>
              <w:spacing w:before="0" w:beforeAutospacing="0" w:after="0" w:afterAutospacing="0"/>
              <w:rPr>
                <w:rFonts w:ascii="Arial" w:hAnsi="Arial" w:cs="Arial"/>
                <w:noProof/>
                <w:sz w:val="22"/>
                <w:szCs w:val="22"/>
                <w:highlight w:val="yellow"/>
                <w:bdr w:val="none" w:sz="0" w:space="0" w:color="auto" w:frame="1"/>
              </w:rPr>
            </w:pPr>
          </w:p>
        </w:tc>
        <w:tc>
          <w:tcPr>
            <w:tcW w:w="2070" w:type="dxa"/>
            <w:shd w:val="clear" w:color="auto" w:fill="auto"/>
            <w:tcMar>
              <w:top w:w="100" w:type="dxa"/>
              <w:left w:w="100" w:type="dxa"/>
              <w:bottom w:w="100" w:type="dxa"/>
              <w:right w:w="100" w:type="dxa"/>
            </w:tcMar>
          </w:tcPr>
          <w:p w14:paraId="2E15D36B" w14:textId="77777777" w:rsidR="00ED3E20" w:rsidRPr="00C04993" w:rsidRDefault="00ED3E20" w:rsidP="00ED3E20">
            <w:pPr>
              <w:widowControl w:val="0"/>
              <w:spacing w:line="240" w:lineRule="auto"/>
            </w:pPr>
          </w:p>
        </w:tc>
        <w:tc>
          <w:tcPr>
            <w:tcW w:w="4815" w:type="dxa"/>
            <w:shd w:val="clear" w:color="auto" w:fill="auto"/>
            <w:tcMar>
              <w:top w:w="100" w:type="dxa"/>
              <w:left w:w="100" w:type="dxa"/>
              <w:bottom w:w="100" w:type="dxa"/>
              <w:right w:w="100" w:type="dxa"/>
            </w:tcMar>
          </w:tcPr>
          <w:p w14:paraId="1AF57A40" w14:textId="77777777" w:rsidR="00ED3E20" w:rsidRPr="00ED3E20" w:rsidRDefault="00ED3E20" w:rsidP="00ED3E20">
            <w:pPr>
              <w:jc w:val="both"/>
              <w:rPr>
                <w:b/>
                <w:bCs/>
                <w:highlight w:val="yellow"/>
              </w:rPr>
            </w:pPr>
            <w:r w:rsidRPr="00ED3E20">
              <w:rPr>
                <w:highlight w:val="yellow"/>
              </w:rPr>
              <w:t xml:space="preserve">Una vez visualizada la información nos disponemos a crear una base de datos la cual vamos a llamar ejercicio1; utilizando la instrucción </w:t>
            </w:r>
            <w:r w:rsidRPr="00ED3E20">
              <w:rPr>
                <w:b/>
                <w:bCs/>
                <w:highlight w:val="yellow"/>
              </w:rPr>
              <w:t>use ejercicio1</w:t>
            </w:r>
          </w:p>
          <w:p w14:paraId="165C7089" w14:textId="77777777" w:rsidR="00ED3E20" w:rsidRPr="00ED3E20" w:rsidRDefault="00ED3E20" w:rsidP="00ED3E20">
            <w:pPr>
              <w:jc w:val="both"/>
              <w:rPr>
                <w:highlight w:val="yellow"/>
              </w:rPr>
            </w:pPr>
          </w:p>
        </w:tc>
        <w:tc>
          <w:tcPr>
            <w:tcW w:w="3795" w:type="dxa"/>
            <w:shd w:val="clear" w:color="auto" w:fill="auto"/>
            <w:tcMar>
              <w:top w:w="100" w:type="dxa"/>
              <w:left w:w="100" w:type="dxa"/>
              <w:bottom w:w="100" w:type="dxa"/>
              <w:right w:w="100" w:type="dxa"/>
            </w:tcMar>
          </w:tcPr>
          <w:p w14:paraId="7356083D" w14:textId="565F9F0C" w:rsidR="00ED3E20" w:rsidRPr="00ED3E20" w:rsidRDefault="00ED3E20" w:rsidP="00ED3E20">
            <w:pPr>
              <w:pStyle w:val="NormalWeb"/>
              <w:spacing w:before="0" w:beforeAutospacing="0" w:after="0" w:afterAutospacing="0"/>
              <w:rPr>
                <w:rFonts w:ascii="Arial" w:hAnsi="Arial" w:cs="Arial"/>
                <w:sz w:val="22"/>
                <w:szCs w:val="22"/>
                <w:highlight w:val="yellow"/>
              </w:rPr>
            </w:pPr>
            <w:r w:rsidRPr="00ED3E20">
              <w:rPr>
                <w:rFonts w:ascii="Arial" w:hAnsi="Arial" w:cs="Arial"/>
                <w:sz w:val="22"/>
                <w:szCs w:val="22"/>
                <w:highlight w:val="yellow"/>
              </w:rPr>
              <w:t>Resaltar con un cuadro o puntero las líneas de código que indican la flecha y que dice “</w:t>
            </w:r>
            <w:r w:rsidRPr="00ED3E20">
              <w:rPr>
                <w:rFonts w:ascii="Arial" w:hAnsi="Arial" w:cs="Arial"/>
                <w:b/>
                <w:bCs/>
                <w:sz w:val="22"/>
                <w:szCs w:val="22"/>
                <w:highlight w:val="yellow"/>
              </w:rPr>
              <w:t xml:space="preserve">use ejercicio1” </w:t>
            </w:r>
            <w:r w:rsidRPr="00ED3E20">
              <w:rPr>
                <w:rFonts w:ascii="Arial" w:hAnsi="Arial" w:cs="Arial"/>
                <w:sz w:val="22"/>
                <w:szCs w:val="22"/>
                <w:highlight w:val="yellow"/>
              </w:rPr>
              <w:t>junto con la línea debajo de ella (switched...)</w:t>
            </w:r>
          </w:p>
        </w:tc>
      </w:tr>
      <w:tr w:rsidR="00ED3E20" w:rsidRPr="00C04993" w14:paraId="102FA27F" w14:textId="77777777">
        <w:tc>
          <w:tcPr>
            <w:tcW w:w="1485" w:type="dxa"/>
            <w:shd w:val="clear" w:color="auto" w:fill="auto"/>
            <w:tcMar>
              <w:top w:w="100" w:type="dxa"/>
              <w:left w:w="100" w:type="dxa"/>
              <w:bottom w:w="100" w:type="dxa"/>
              <w:right w:w="100" w:type="dxa"/>
            </w:tcMar>
          </w:tcPr>
          <w:p w14:paraId="5DE3F778" w14:textId="77777777" w:rsidR="00ED3E20" w:rsidRPr="00C04993" w:rsidRDefault="00ED3E20" w:rsidP="00ED3E20">
            <w:pPr>
              <w:widowControl w:val="0"/>
              <w:spacing w:line="240" w:lineRule="auto"/>
              <w:rPr>
                <w:b/>
              </w:rPr>
            </w:pPr>
          </w:p>
        </w:tc>
        <w:tc>
          <w:tcPr>
            <w:tcW w:w="3525" w:type="dxa"/>
            <w:shd w:val="clear" w:color="auto" w:fill="auto"/>
            <w:tcMar>
              <w:top w:w="100" w:type="dxa"/>
              <w:left w:w="100" w:type="dxa"/>
              <w:bottom w:w="100" w:type="dxa"/>
              <w:right w:w="100" w:type="dxa"/>
            </w:tcMar>
          </w:tcPr>
          <w:p w14:paraId="485B029A" w14:textId="77777777" w:rsidR="00ED3E20" w:rsidRPr="00ED3E20" w:rsidRDefault="00ED3E20" w:rsidP="00ED3E20">
            <w:pPr>
              <w:pStyle w:val="NormalWeb"/>
              <w:spacing w:before="0" w:beforeAutospacing="0" w:after="0" w:afterAutospacing="0"/>
              <w:rPr>
                <w:highlight w:val="yellow"/>
              </w:rPr>
            </w:pPr>
            <w:r w:rsidRPr="00ED3E20">
              <w:rPr>
                <w:rFonts w:ascii="Arial" w:hAnsi="Arial" w:cs="Arial"/>
                <w:noProof/>
                <w:sz w:val="22"/>
                <w:szCs w:val="22"/>
                <w:highlight w:val="yellow"/>
                <w:bdr w:val="none" w:sz="0" w:space="0" w:color="auto" w:frame="1"/>
              </w:rPr>
              <w:drawing>
                <wp:inline distT="0" distB="0" distL="0" distR="0" wp14:anchorId="4BDB8A1A" wp14:editId="404DEFD2">
                  <wp:extent cx="3149600" cy="2159000"/>
                  <wp:effectExtent l="0" t="0" r="0" b="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rfaz de usuario gráfica, Aplicación&#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49600" cy="2159000"/>
                          </a:xfrm>
                          <a:prstGeom prst="rect">
                            <a:avLst/>
                          </a:prstGeom>
                          <a:noFill/>
                          <a:ln>
                            <a:noFill/>
                          </a:ln>
                        </pic:spPr>
                      </pic:pic>
                    </a:graphicData>
                  </a:graphic>
                </wp:inline>
              </w:drawing>
            </w:r>
          </w:p>
          <w:p w14:paraId="667FB1F9" w14:textId="77777777" w:rsidR="00ED3E20" w:rsidRPr="00ED3E20" w:rsidRDefault="00ED3E20" w:rsidP="00ED3E20">
            <w:pPr>
              <w:pStyle w:val="NormalWeb"/>
              <w:spacing w:before="0" w:beforeAutospacing="0" w:after="0" w:afterAutospacing="0"/>
              <w:jc w:val="center"/>
              <w:rPr>
                <w:highlight w:val="yellow"/>
              </w:rPr>
            </w:pPr>
            <w:r w:rsidRPr="00ED3E20">
              <w:rPr>
                <w:rFonts w:ascii="Arial" w:hAnsi="Arial" w:cs="Arial"/>
                <w:sz w:val="22"/>
                <w:szCs w:val="22"/>
                <w:highlight w:val="yellow"/>
              </w:rPr>
              <w:t>Anexos / 228130_i29</w:t>
            </w:r>
          </w:p>
          <w:p w14:paraId="0D99A737" w14:textId="77777777" w:rsidR="00ED3E20" w:rsidRPr="00ED3E20" w:rsidRDefault="00ED3E20" w:rsidP="00ED3E20">
            <w:pPr>
              <w:pStyle w:val="NormalWeb"/>
              <w:spacing w:before="0" w:beforeAutospacing="0" w:after="0" w:afterAutospacing="0"/>
              <w:rPr>
                <w:rFonts w:ascii="Arial" w:hAnsi="Arial" w:cs="Arial"/>
                <w:noProof/>
                <w:sz w:val="22"/>
                <w:szCs w:val="22"/>
                <w:highlight w:val="yellow"/>
                <w:bdr w:val="none" w:sz="0" w:space="0" w:color="auto" w:frame="1"/>
              </w:rPr>
            </w:pPr>
          </w:p>
        </w:tc>
        <w:tc>
          <w:tcPr>
            <w:tcW w:w="2070" w:type="dxa"/>
            <w:shd w:val="clear" w:color="auto" w:fill="auto"/>
            <w:tcMar>
              <w:top w:w="100" w:type="dxa"/>
              <w:left w:w="100" w:type="dxa"/>
              <w:bottom w:w="100" w:type="dxa"/>
              <w:right w:w="100" w:type="dxa"/>
            </w:tcMar>
          </w:tcPr>
          <w:p w14:paraId="5AB09CAE" w14:textId="77777777" w:rsidR="00ED3E20" w:rsidRPr="00C04993" w:rsidRDefault="00ED3E20" w:rsidP="00ED3E20">
            <w:pPr>
              <w:widowControl w:val="0"/>
              <w:spacing w:line="240" w:lineRule="auto"/>
            </w:pPr>
          </w:p>
        </w:tc>
        <w:tc>
          <w:tcPr>
            <w:tcW w:w="4815" w:type="dxa"/>
            <w:shd w:val="clear" w:color="auto" w:fill="auto"/>
            <w:tcMar>
              <w:top w:w="100" w:type="dxa"/>
              <w:left w:w="100" w:type="dxa"/>
              <w:bottom w:w="100" w:type="dxa"/>
              <w:right w:w="100" w:type="dxa"/>
            </w:tcMar>
          </w:tcPr>
          <w:p w14:paraId="08F6261B" w14:textId="77777777" w:rsidR="00ED3E20" w:rsidRPr="00ED3E20" w:rsidRDefault="00ED3E20" w:rsidP="00ED3E20">
            <w:pPr>
              <w:jc w:val="both"/>
              <w:rPr>
                <w:b/>
                <w:bCs/>
                <w:highlight w:val="yellow"/>
              </w:rPr>
            </w:pPr>
            <w:r w:rsidRPr="00ED3E20">
              <w:rPr>
                <w:highlight w:val="yellow"/>
              </w:rPr>
              <w:t xml:space="preserve">Posteriormente procedemos a crear un documento dentro de la base de datos llamado </w:t>
            </w:r>
            <w:r w:rsidRPr="00ED3E20">
              <w:rPr>
                <w:b/>
                <w:bCs/>
                <w:highlight w:val="yellow"/>
              </w:rPr>
              <w:t xml:space="preserve">Datospersonales; </w:t>
            </w:r>
            <w:r w:rsidRPr="00ED3E20">
              <w:rPr>
                <w:highlight w:val="yellow"/>
              </w:rPr>
              <w:t xml:space="preserve">utilizando la siguiente instrucción </w:t>
            </w:r>
            <w:proofErr w:type="gramStart"/>
            <w:r w:rsidRPr="00ED3E20">
              <w:rPr>
                <w:b/>
                <w:bCs/>
                <w:highlight w:val="yellow"/>
              </w:rPr>
              <w:t>db.Datospersonales.insert</w:t>
            </w:r>
            <w:proofErr w:type="gramEnd"/>
            <w:r w:rsidRPr="00ED3E20">
              <w:rPr>
                <w:b/>
                <w:bCs/>
                <w:highlight w:val="yellow"/>
              </w:rPr>
              <w:t>({”Nombre”:”Juan Jose”,”Apellidos”:”Rojas Alvarez”,”Id”:”78654321”})</w:t>
            </w:r>
          </w:p>
          <w:p w14:paraId="4477A5CA" w14:textId="77777777" w:rsidR="00ED3E20" w:rsidRPr="00ED3E20" w:rsidRDefault="00ED3E20" w:rsidP="00ED3E20">
            <w:pPr>
              <w:jc w:val="both"/>
              <w:rPr>
                <w:highlight w:val="yellow"/>
              </w:rPr>
            </w:pPr>
          </w:p>
        </w:tc>
        <w:tc>
          <w:tcPr>
            <w:tcW w:w="3795" w:type="dxa"/>
            <w:shd w:val="clear" w:color="auto" w:fill="auto"/>
            <w:tcMar>
              <w:top w:w="100" w:type="dxa"/>
              <w:left w:w="100" w:type="dxa"/>
              <w:bottom w:w="100" w:type="dxa"/>
              <w:right w:w="100" w:type="dxa"/>
            </w:tcMar>
          </w:tcPr>
          <w:p w14:paraId="3D200369" w14:textId="662092FA" w:rsidR="00ED3E20" w:rsidRPr="00ED3E20" w:rsidRDefault="00ED3E20" w:rsidP="00ED3E20">
            <w:pPr>
              <w:pStyle w:val="NormalWeb"/>
              <w:spacing w:before="0" w:beforeAutospacing="0" w:after="0" w:afterAutospacing="0"/>
              <w:rPr>
                <w:rFonts w:ascii="Arial" w:hAnsi="Arial" w:cs="Arial"/>
                <w:sz w:val="22"/>
                <w:szCs w:val="22"/>
                <w:highlight w:val="yellow"/>
              </w:rPr>
            </w:pPr>
            <w:r w:rsidRPr="00ED3E20">
              <w:rPr>
                <w:rFonts w:ascii="Arial" w:hAnsi="Arial" w:cs="Arial"/>
                <w:sz w:val="22"/>
                <w:szCs w:val="22"/>
                <w:highlight w:val="yellow"/>
              </w:rPr>
              <w:t>Resaltar con un cuadro o puntero las dos últimas líneas de código que indican la flecha y que están resaltadas en la narración.</w:t>
            </w:r>
          </w:p>
        </w:tc>
      </w:tr>
      <w:tr w:rsidR="00ED3E20" w:rsidRPr="00C04993" w14:paraId="73ED8EC4" w14:textId="77777777">
        <w:tc>
          <w:tcPr>
            <w:tcW w:w="1485" w:type="dxa"/>
            <w:shd w:val="clear" w:color="auto" w:fill="auto"/>
            <w:tcMar>
              <w:top w:w="100" w:type="dxa"/>
              <w:left w:w="100" w:type="dxa"/>
              <w:bottom w:w="100" w:type="dxa"/>
              <w:right w:w="100" w:type="dxa"/>
            </w:tcMar>
          </w:tcPr>
          <w:p w14:paraId="0947E02C" w14:textId="77777777" w:rsidR="00ED3E20" w:rsidRPr="00C04993" w:rsidRDefault="00ED3E20" w:rsidP="00ED3E20">
            <w:pPr>
              <w:widowControl w:val="0"/>
              <w:spacing w:line="240" w:lineRule="auto"/>
              <w:rPr>
                <w:b/>
              </w:rPr>
            </w:pPr>
          </w:p>
        </w:tc>
        <w:tc>
          <w:tcPr>
            <w:tcW w:w="3525" w:type="dxa"/>
            <w:shd w:val="clear" w:color="auto" w:fill="auto"/>
            <w:tcMar>
              <w:top w:w="100" w:type="dxa"/>
              <w:left w:w="100" w:type="dxa"/>
              <w:bottom w:w="100" w:type="dxa"/>
              <w:right w:w="100" w:type="dxa"/>
            </w:tcMar>
          </w:tcPr>
          <w:p w14:paraId="3F3957CD" w14:textId="77777777" w:rsidR="00ED3E20" w:rsidRPr="00ED3E20" w:rsidRDefault="00ED3E20" w:rsidP="00ED3E20">
            <w:pPr>
              <w:pStyle w:val="NormalWeb"/>
              <w:spacing w:before="0" w:beforeAutospacing="0" w:after="0" w:afterAutospacing="0"/>
              <w:rPr>
                <w:highlight w:val="yellow"/>
              </w:rPr>
            </w:pPr>
            <w:r w:rsidRPr="00ED3E20">
              <w:rPr>
                <w:rFonts w:ascii="Arial" w:hAnsi="Arial" w:cs="Arial"/>
                <w:noProof/>
                <w:sz w:val="22"/>
                <w:szCs w:val="22"/>
                <w:highlight w:val="yellow"/>
                <w:bdr w:val="none" w:sz="0" w:space="0" w:color="auto" w:frame="1"/>
              </w:rPr>
              <w:drawing>
                <wp:inline distT="0" distB="0" distL="0" distR="0" wp14:anchorId="5304714E" wp14:editId="6C7B94C6">
                  <wp:extent cx="2997200" cy="1854200"/>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rfaz de usuario gráfica, Aplicación&#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97200" cy="1854200"/>
                          </a:xfrm>
                          <a:prstGeom prst="rect">
                            <a:avLst/>
                          </a:prstGeom>
                          <a:noFill/>
                          <a:ln>
                            <a:noFill/>
                          </a:ln>
                        </pic:spPr>
                      </pic:pic>
                    </a:graphicData>
                  </a:graphic>
                </wp:inline>
              </w:drawing>
            </w:r>
          </w:p>
          <w:p w14:paraId="15EA27C5" w14:textId="77777777" w:rsidR="00ED3E20" w:rsidRPr="00ED3E20" w:rsidRDefault="00ED3E20" w:rsidP="00ED3E20">
            <w:pPr>
              <w:pStyle w:val="NormalWeb"/>
              <w:spacing w:before="0" w:beforeAutospacing="0" w:after="0" w:afterAutospacing="0"/>
              <w:jc w:val="center"/>
              <w:rPr>
                <w:highlight w:val="yellow"/>
              </w:rPr>
            </w:pPr>
            <w:r w:rsidRPr="00ED3E20">
              <w:rPr>
                <w:rFonts w:ascii="Arial" w:hAnsi="Arial" w:cs="Arial"/>
                <w:sz w:val="22"/>
                <w:szCs w:val="22"/>
                <w:highlight w:val="yellow"/>
              </w:rPr>
              <w:t>Anexos / 228130_i30</w:t>
            </w:r>
          </w:p>
          <w:p w14:paraId="256FA1A5" w14:textId="77777777" w:rsidR="00ED3E20" w:rsidRPr="00ED3E20" w:rsidRDefault="00ED3E20" w:rsidP="00ED3E20">
            <w:pPr>
              <w:pStyle w:val="NormalWeb"/>
              <w:spacing w:before="0" w:beforeAutospacing="0" w:after="0" w:afterAutospacing="0"/>
              <w:rPr>
                <w:rFonts w:ascii="Arial" w:hAnsi="Arial" w:cs="Arial"/>
                <w:noProof/>
                <w:sz w:val="22"/>
                <w:szCs w:val="22"/>
                <w:highlight w:val="yellow"/>
                <w:bdr w:val="none" w:sz="0" w:space="0" w:color="auto" w:frame="1"/>
              </w:rPr>
            </w:pPr>
          </w:p>
        </w:tc>
        <w:tc>
          <w:tcPr>
            <w:tcW w:w="2070" w:type="dxa"/>
            <w:shd w:val="clear" w:color="auto" w:fill="auto"/>
            <w:tcMar>
              <w:top w:w="100" w:type="dxa"/>
              <w:left w:w="100" w:type="dxa"/>
              <w:bottom w:w="100" w:type="dxa"/>
              <w:right w:w="100" w:type="dxa"/>
            </w:tcMar>
          </w:tcPr>
          <w:p w14:paraId="4699107B" w14:textId="77777777" w:rsidR="00ED3E20" w:rsidRPr="00C04993" w:rsidRDefault="00ED3E20" w:rsidP="00ED3E20">
            <w:pPr>
              <w:widowControl w:val="0"/>
              <w:spacing w:line="240" w:lineRule="auto"/>
            </w:pPr>
          </w:p>
        </w:tc>
        <w:tc>
          <w:tcPr>
            <w:tcW w:w="4815" w:type="dxa"/>
            <w:shd w:val="clear" w:color="auto" w:fill="auto"/>
            <w:tcMar>
              <w:top w:w="100" w:type="dxa"/>
              <w:left w:w="100" w:type="dxa"/>
              <w:bottom w:w="100" w:type="dxa"/>
              <w:right w:w="100" w:type="dxa"/>
            </w:tcMar>
          </w:tcPr>
          <w:p w14:paraId="5C076F28" w14:textId="77777777" w:rsidR="00ED3E20" w:rsidRPr="00ED3E20" w:rsidRDefault="00ED3E20" w:rsidP="00ED3E20">
            <w:pPr>
              <w:jc w:val="both"/>
              <w:rPr>
                <w:highlight w:val="yellow"/>
              </w:rPr>
            </w:pPr>
            <w:r w:rsidRPr="00ED3E20">
              <w:rPr>
                <w:highlight w:val="yellow"/>
              </w:rPr>
              <w:t xml:space="preserve">Revisamos el documento ingresado; </w:t>
            </w:r>
            <w:proofErr w:type="gramStart"/>
            <w:r w:rsidRPr="00ED3E20">
              <w:rPr>
                <w:b/>
                <w:bCs/>
                <w:highlight w:val="yellow"/>
              </w:rPr>
              <w:t>db.Datospersonales.find</w:t>
            </w:r>
            <w:proofErr w:type="gramEnd"/>
            <w:r w:rsidRPr="00ED3E20">
              <w:rPr>
                <w:b/>
                <w:bCs/>
                <w:highlight w:val="yellow"/>
              </w:rPr>
              <w:t>().pretty()</w:t>
            </w:r>
            <w:r w:rsidRPr="00ED3E20">
              <w:rPr>
                <w:highlight w:val="yellow"/>
              </w:rPr>
              <w:t>, esta línea de comando nos muestra los objetos que están dentro del documento.</w:t>
            </w:r>
          </w:p>
          <w:p w14:paraId="791A1AD8" w14:textId="77777777" w:rsidR="00ED3E20" w:rsidRPr="00ED3E20" w:rsidRDefault="00ED3E20" w:rsidP="00ED3E20">
            <w:pPr>
              <w:jc w:val="both"/>
              <w:rPr>
                <w:highlight w:val="yellow"/>
              </w:rPr>
            </w:pPr>
          </w:p>
        </w:tc>
        <w:tc>
          <w:tcPr>
            <w:tcW w:w="3795" w:type="dxa"/>
            <w:shd w:val="clear" w:color="auto" w:fill="auto"/>
            <w:tcMar>
              <w:top w:w="100" w:type="dxa"/>
              <w:left w:w="100" w:type="dxa"/>
              <w:bottom w:w="100" w:type="dxa"/>
              <w:right w:w="100" w:type="dxa"/>
            </w:tcMar>
          </w:tcPr>
          <w:p w14:paraId="7984BA57" w14:textId="24403BDB" w:rsidR="00ED3E20" w:rsidRPr="00ED3E20" w:rsidRDefault="00ED3E20" w:rsidP="00ED3E20">
            <w:pPr>
              <w:pStyle w:val="NormalWeb"/>
              <w:spacing w:before="0" w:beforeAutospacing="0" w:after="0" w:afterAutospacing="0"/>
              <w:rPr>
                <w:rFonts w:ascii="Arial" w:hAnsi="Arial" w:cs="Arial"/>
                <w:sz w:val="22"/>
                <w:szCs w:val="22"/>
                <w:highlight w:val="yellow"/>
              </w:rPr>
            </w:pPr>
            <w:r w:rsidRPr="00ED3E20">
              <w:rPr>
                <w:rFonts w:ascii="Arial" w:hAnsi="Arial" w:cs="Arial"/>
                <w:sz w:val="22"/>
                <w:szCs w:val="22"/>
                <w:highlight w:val="yellow"/>
              </w:rPr>
              <w:t xml:space="preserve">Resaltar con un cuadro o puntero las últimas líneas de código que indican la flecha que van desde </w:t>
            </w:r>
            <w:r w:rsidRPr="00ED3E20">
              <w:rPr>
                <w:rFonts w:ascii="Arial" w:hAnsi="Arial" w:cs="Arial"/>
                <w:b/>
                <w:bCs/>
                <w:sz w:val="22"/>
                <w:szCs w:val="22"/>
                <w:highlight w:val="yellow"/>
              </w:rPr>
              <w:t>@(shell</w:t>
            </w:r>
            <w:proofErr w:type="gramStart"/>
            <w:r w:rsidRPr="00ED3E20">
              <w:rPr>
                <w:rFonts w:ascii="Arial" w:hAnsi="Arial" w:cs="Arial"/>
                <w:b/>
                <w:bCs/>
                <w:sz w:val="22"/>
                <w:szCs w:val="22"/>
                <w:highlight w:val="yellow"/>
              </w:rPr>
              <w:t>) :</w:t>
            </w:r>
            <w:proofErr w:type="gramEnd"/>
            <w:r w:rsidRPr="00ED3E20">
              <w:rPr>
                <w:rFonts w:ascii="Arial" w:hAnsi="Arial" w:cs="Arial"/>
                <w:b/>
                <w:bCs/>
                <w:sz w:val="22"/>
                <w:szCs w:val="22"/>
                <w:highlight w:val="yellow"/>
              </w:rPr>
              <w:t xml:space="preserve"> 1:1</w:t>
            </w:r>
            <w:r w:rsidRPr="00ED3E20">
              <w:rPr>
                <w:rFonts w:ascii="Arial" w:hAnsi="Arial" w:cs="Arial"/>
                <w:sz w:val="22"/>
                <w:szCs w:val="22"/>
                <w:highlight w:val="yellow"/>
              </w:rPr>
              <w:t xml:space="preserve"> hacía abajo.</w:t>
            </w:r>
          </w:p>
        </w:tc>
      </w:tr>
      <w:tr w:rsidR="00ED3E20" w:rsidRPr="00C04993" w14:paraId="19F19A9B" w14:textId="77777777">
        <w:tc>
          <w:tcPr>
            <w:tcW w:w="1485" w:type="dxa"/>
            <w:shd w:val="clear" w:color="auto" w:fill="auto"/>
            <w:tcMar>
              <w:top w:w="100" w:type="dxa"/>
              <w:left w:w="100" w:type="dxa"/>
              <w:bottom w:w="100" w:type="dxa"/>
              <w:right w:w="100" w:type="dxa"/>
            </w:tcMar>
          </w:tcPr>
          <w:p w14:paraId="797584C4" w14:textId="77777777" w:rsidR="00ED3E20" w:rsidRPr="00C04993" w:rsidRDefault="00ED3E20" w:rsidP="00ED3E20">
            <w:pPr>
              <w:widowControl w:val="0"/>
              <w:spacing w:line="240" w:lineRule="auto"/>
              <w:rPr>
                <w:b/>
              </w:rPr>
            </w:pPr>
          </w:p>
        </w:tc>
        <w:tc>
          <w:tcPr>
            <w:tcW w:w="3525" w:type="dxa"/>
            <w:shd w:val="clear" w:color="auto" w:fill="auto"/>
            <w:tcMar>
              <w:top w:w="100" w:type="dxa"/>
              <w:left w:w="100" w:type="dxa"/>
              <w:bottom w:w="100" w:type="dxa"/>
              <w:right w:w="100" w:type="dxa"/>
            </w:tcMar>
          </w:tcPr>
          <w:p w14:paraId="5B849681" w14:textId="77777777" w:rsidR="00ED3E20" w:rsidRPr="00ED3E20" w:rsidRDefault="00ED3E20" w:rsidP="00ED3E20">
            <w:pPr>
              <w:pStyle w:val="NormalWeb"/>
              <w:spacing w:before="0" w:beforeAutospacing="0" w:after="0" w:afterAutospacing="0"/>
              <w:rPr>
                <w:rFonts w:ascii="Arial" w:hAnsi="Arial" w:cs="Arial"/>
                <w:sz w:val="22"/>
                <w:szCs w:val="22"/>
                <w:highlight w:val="yellow"/>
              </w:rPr>
            </w:pPr>
            <w:r w:rsidRPr="00ED3E20">
              <w:rPr>
                <w:rFonts w:ascii="Arial" w:hAnsi="Arial" w:cs="Arial"/>
                <w:noProof/>
                <w:sz w:val="22"/>
                <w:szCs w:val="22"/>
                <w:highlight w:val="yellow"/>
              </w:rPr>
              <mc:AlternateContent>
                <mc:Choice Requires="wps">
                  <w:drawing>
                    <wp:anchor distT="0" distB="0" distL="114300" distR="114300" simplePos="0" relativeHeight="251708416" behindDoc="0" locked="0" layoutInCell="1" hidden="0" allowOverlap="1" wp14:anchorId="765309DB" wp14:editId="6AAE0B4B">
                      <wp:simplePos x="0" y="0"/>
                      <wp:positionH relativeFrom="column">
                        <wp:posOffset>-50800</wp:posOffset>
                      </wp:positionH>
                      <wp:positionV relativeFrom="paragraph">
                        <wp:posOffset>1972310</wp:posOffset>
                      </wp:positionV>
                      <wp:extent cx="1104900" cy="651510"/>
                      <wp:effectExtent l="0" t="0" r="0" b="0"/>
                      <wp:wrapNone/>
                      <wp:docPr id="16" name="Rectángulo 16"/>
                      <wp:cNvGraphicFramePr/>
                      <a:graphic xmlns:a="http://schemas.openxmlformats.org/drawingml/2006/main">
                        <a:graphicData uri="http://schemas.microsoft.com/office/word/2010/wordprocessingShape">
                          <wps:wsp>
                            <wps:cNvSpPr/>
                            <wps:spPr>
                              <a:xfrm>
                                <a:off x="0" y="0"/>
                                <a:ext cx="1104900" cy="651510"/>
                              </a:xfrm>
                              <a:prstGeom prst="rect">
                                <a:avLst/>
                              </a:prstGeom>
                              <a:noFill/>
                              <a:ln w="9525" cap="flat" cmpd="sng">
                                <a:solidFill>
                                  <a:srgbClr val="FF0000"/>
                                </a:solidFill>
                                <a:prstDash val="solid"/>
                                <a:round/>
                                <a:headEnd type="none" w="sm" len="sm"/>
                                <a:tailEnd type="none" w="sm" len="sm"/>
                              </a:ln>
                            </wps:spPr>
                            <wps:txbx>
                              <w:txbxContent>
                                <w:p w14:paraId="279FBD69" w14:textId="77777777" w:rsidR="00ED3E20" w:rsidRDefault="00ED3E20" w:rsidP="00F06822">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65309DB" id="Rectángulo 16" o:spid="_x0000_s1027" style="position:absolute;margin-left:-4pt;margin-top:155.3pt;width:87pt;height:51.3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" filled="f" strokecolor="red">
                      <v:stroke startarrowwidth="narrow" startarrowlength="short" endarrowwidth="narrow" endarrowlength="short" joinstyle="round"/>
                      <v:textbox inset="2.53958mm,2.53958mm,2.53958mm,2.53958mm">
                        <w:txbxContent>
                          <w:p w14:paraId="279FBD69" w14:textId="77777777" w:rsidR="00ED3E20" w:rsidRDefault="00ED3E20" w:rsidP="00F06822">
                            <w:pPr>
                              <w:spacing w:line="240" w:lineRule="auto"/>
                              <w:textDirection w:val="btLr"/>
                            </w:pPr>
                          </w:p>
                        </w:txbxContent>
                      </v:textbox>
                    </v:rect>
                  </w:pict>
                </mc:Fallback>
              </mc:AlternateContent>
            </w:r>
            <w:r w:rsidRPr="00ED3E20">
              <w:rPr>
                <w:rFonts w:ascii="Arial" w:hAnsi="Arial" w:cs="Arial"/>
                <w:noProof/>
                <w:sz w:val="22"/>
                <w:szCs w:val="22"/>
                <w:highlight w:val="yellow"/>
              </w:rPr>
              <w:drawing>
                <wp:anchor distT="0" distB="0" distL="114300" distR="114300" simplePos="0" relativeHeight="251707392" behindDoc="0" locked="0" layoutInCell="1" hidden="0" allowOverlap="1" wp14:anchorId="31F43C73" wp14:editId="01BFD974">
                  <wp:simplePos x="0" y="0"/>
                  <wp:positionH relativeFrom="column">
                    <wp:posOffset>-57150</wp:posOffset>
                  </wp:positionH>
                  <wp:positionV relativeFrom="paragraph">
                    <wp:posOffset>165100</wp:posOffset>
                  </wp:positionV>
                  <wp:extent cx="4817110" cy="2556510"/>
                  <wp:effectExtent l="0" t="0" r="2540" b="0"/>
                  <wp:wrapSquare wrapText="bothSides" distT="0" distB="0" distL="114300" distR="114300"/>
                  <wp:docPr id="19" name="image24.png" descr="Interfaz de usuario gráfica, Aplicación, Word&#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4.png" descr="Interfaz de usuario gráfica, Aplicación, Word&#10;&#10;Descripción generada automáticamente"/>
                          <pic:cNvPicPr preferRelativeResize="0"/>
                        </pic:nvPicPr>
                        <pic:blipFill>
                          <a:blip r:embed="rId59"/>
                          <a:srcRect l="7666" t="14609" r="20874" b="17941"/>
                          <a:stretch>
                            <a:fillRect/>
                          </a:stretch>
                        </pic:blipFill>
                        <pic:spPr>
                          <a:xfrm>
                            <a:off x="0" y="0"/>
                            <a:ext cx="4817110" cy="2556510"/>
                          </a:xfrm>
                          <a:prstGeom prst="rect">
                            <a:avLst/>
                          </a:prstGeom>
                          <a:ln/>
                        </pic:spPr>
                      </pic:pic>
                    </a:graphicData>
                  </a:graphic>
                </wp:anchor>
              </w:drawing>
            </w:r>
          </w:p>
          <w:p w14:paraId="088EA849" w14:textId="77777777" w:rsidR="00ED3E20" w:rsidRPr="00ED3E20" w:rsidRDefault="00ED3E20" w:rsidP="00ED3E20">
            <w:pPr>
              <w:pStyle w:val="NormalWeb"/>
              <w:spacing w:before="0" w:beforeAutospacing="0" w:after="0" w:afterAutospacing="0"/>
              <w:rPr>
                <w:rFonts w:ascii="Arial" w:hAnsi="Arial" w:cs="Arial"/>
                <w:sz w:val="22"/>
                <w:szCs w:val="22"/>
                <w:highlight w:val="yellow"/>
              </w:rPr>
            </w:pPr>
            <w:r w:rsidRPr="00ED3E20">
              <w:rPr>
                <w:rFonts w:ascii="Arial" w:hAnsi="Arial" w:cs="Arial"/>
                <w:sz w:val="22"/>
                <w:szCs w:val="22"/>
                <w:highlight w:val="yellow"/>
              </w:rPr>
              <w:t>Anexos / 228130_i31</w:t>
            </w:r>
          </w:p>
          <w:p w14:paraId="63DAAEB1" w14:textId="77777777" w:rsidR="00ED3E20" w:rsidRPr="00ED3E20" w:rsidRDefault="00ED3E20" w:rsidP="00ED3E20">
            <w:pPr>
              <w:pStyle w:val="NormalWeb"/>
              <w:spacing w:before="0" w:beforeAutospacing="0" w:after="0" w:afterAutospacing="0"/>
              <w:rPr>
                <w:rFonts w:ascii="Arial" w:hAnsi="Arial" w:cs="Arial"/>
                <w:sz w:val="22"/>
                <w:szCs w:val="22"/>
                <w:highlight w:val="yellow"/>
              </w:rPr>
            </w:pPr>
          </w:p>
          <w:p w14:paraId="576CA2A7" w14:textId="77777777" w:rsidR="00ED3E20" w:rsidRPr="00ED3E20" w:rsidRDefault="00ED3E20" w:rsidP="00ED3E20">
            <w:pPr>
              <w:pStyle w:val="NormalWeb"/>
              <w:spacing w:before="0" w:beforeAutospacing="0" w:after="0" w:afterAutospacing="0"/>
              <w:rPr>
                <w:rFonts w:ascii="Arial" w:hAnsi="Arial" w:cs="Arial"/>
                <w:sz w:val="22"/>
                <w:szCs w:val="22"/>
                <w:highlight w:val="yellow"/>
              </w:rPr>
            </w:pPr>
          </w:p>
          <w:p w14:paraId="7DA8BF26" w14:textId="77777777" w:rsidR="00ED3E20" w:rsidRPr="00ED3E20" w:rsidRDefault="00ED3E20" w:rsidP="00ED3E20">
            <w:pPr>
              <w:pStyle w:val="NormalWeb"/>
              <w:spacing w:before="0" w:beforeAutospacing="0" w:after="0" w:afterAutospacing="0"/>
              <w:rPr>
                <w:rFonts w:ascii="Arial" w:hAnsi="Arial" w:cs="Arial"/>
                <w:sz w:val="22"/>
                <w:szCs w:val="22"/>
                <w:highlight w:val="yellow"/>
              </w:rPr>
            </w:pPr>
          </w:p>
          <w:p w14:paraId="4DBA16E1" w14:textId="77777777" w:rsidR="00ED3E20" w:rsidRPr="00ED3E20" w:rsidRDefault="00ED3E20" w:rsidP="00ED3E20">
            <w:pPr>
              <w:pStyle w:val="NormalWeb"/>
              <w:spacing w:before="0" w:beforeAutospacing="0" w:after="0" w:afterAutospacing="0"/>
              <w:rPr>
                <w:rFonts w:ascii="Arial" w:hAnsi="Arial" w:cs="Arial"/>
                <w:sz w:val="22"/>
                <w:szCs w:val="22"/>
                <w:highlight w:val="yellow"/>
              </w:rPr>
            </w:pPr>
          </w:p>
          <w:p w14:paraId="770C9C2A" w14:textId="77777777" w:rsidR="00ED3E20" w:rsidRPr="00ED3E20" w:rsidRDefault="00ED3E20" w:rsidP="00ED3E20">
            <w:pPr>
              <w:pStyle w:val="NormalWeb"/>
              <w:spacing w:before="0" w:beforeAutospacing="0" w:after="0" w:afterAutospacing="0"/>
              <w:rPr>
                <w:rFonts w:ascii="Arial" w:hAnsi="Arial" w:cs="Arial"/>
                <w:sz w:val="22"/>
                <w:szCs w:val="22"/>
                <w:highlight w:val="yellow"/>
              </w:rPr>
            </w:pPr>
            <w:r w:rsidRPr="00ED3E20">
              <w:rPr>
                <w:noProof/>
                <w:highlight w:val="yellow"/>
              </w:rPr>
              <mc:AlternateContent>
                <mc:Choice Requires="wps">
                  <w:drawing>
                    <wp:anchor distT="0" distB="0" distL="114300" distR="114300" simplePos="0" relativeHeight="251706368" behindDoc="0" locked="0" layoutInCell="1" hidden="0" allowOverlap="1" wp14:anchorId="3805EA2B" wp14:editId="55F541D9">
                      <wp:simplePos x="0" y="0"/>
                      <wp:positionH relativeFrom="column">
                        <wp:posOffset>-1270</wp:posOffset>
                      </wp:positionH>
                      <wp:positionV relativeFrom="paragraph">
                        <wp:posOffset>1488440</wp:posOffset>
                      </wp:positionV>
                      <wp:extent cx="2143125" cy="832485"/>
                      <wp:effectExtent l="0" t="0" r="28575" b="24765"/>
                      <wp:wrapNone/>
                      <wp:docPr id="17" name="Rectángulo 17"/>
                      <wp:cNvGraphicFramePr/>
                      <a:graphic xmlns:a="http://schemas.openxmlformats.org/drawingml/2006/main">
                        <a:graphicData uri="http://schemas.microsoft.com/office/word/2010/wordprocessingShape">
                          <wps:wsp>
                            <wps:cNvSpPr/>
                            <wps:spPr>
                              <a:xfrm>
                                <a:off x="0" y="0"/>
                                <a:ext cx="2143125" cy="832485"/>
                              </a:xfrm>
                              <a:prstGeom prst="rect">
                                <a:avLst/>
                              </a:prstGeom>
                              <a:noFill/>
                              <a:ln w="9525" cap="flat" cmpd="sng">
                                <a:solidFill>
                                  <a:srgbClr val="FF0000"/>
                                </a:solidFill>
                                <a:prstDash val="solid"/>
                                <a:round/>
                                <a:headEnd type="none" w="sm" len="sm"/>
                                <a:tailEnd type="none" w="sm" len="sm"/>
                              </a:ln>
                            </wps:spPr>
                            <wps:txbx>
                              <w:txbxContent>
                                <w:p w14:paraId="3FC40570" w14:textId="77777777" w:rsidR="00ED3E20" w:rsidRDefault="00ED3E20">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3805EA2B" id="Rectángulo 17" o:spid="_x0000_s1028" style="position:absolute;margin-left:-.1pt;margin-top:117.2pt;width:168.75pt;height:65.5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" filled="f" strokecolor="red">
                      <v:stroke startarrowwidth="narrow" startarrowlength="short" endarrowwidth="narrow" endarrowlength="short" joinstyle="round"/>
                      <v:textbox inset="2.53958mm,2.53958mm,2.53958mm,2.53958mm">
                        <w:txbxContent>
                          <w:p w14:paraId="3FC40570" w14:textId="77777777" w:rsidR="00ED3E20" w:rsidRDefault="00ED3E20">
                            <w:pPr>
                              <w:spacing w:line="240" w:lineRule="auto"/>
                              <w:textDirection w:val="btLr"/>
                            </w:pPr>
                          </w:p>
                        </w:txbxContent>
                      </v:textbox>
                    </v:rect>
                  </w:pict>
                </mc:Fallback>
              </mc:AlternateContent>
            </w:r>
            <w:r w:rsidRPr="00ED3E20">
              <w:rPr>
                <w:rFonts w:ascii="Arial" w:hAnsi="Arial" w:cs="Arial"/>
                <w:noProof/>
                <w:sz w:val="22"/>
                <w:szCs w:val="22"/>
                <w:highlight w:val="yellow"/>
              </w:rPr>
              <w:drawing>
                <wp:inline distT="0" distB="0" distL="0" distR="0" wp14:anchorId="3CEC0497" wp14:editId="4578D7C4">
                  <wp:extent cx="4503420" cy="234696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03420" cy="2346960"/>
                          </a:xfrm>
                          <a:prstGeom prst="rect">
                            <a:avLst/>
                          </a:prstGeom>
                          <a:noFill/>
                        </pic:spPr>
                      </pic:pic>
                    </a:graphicData>
                  </a:graphic>
                </wp:inline>
              </w:drawing>
            </w:r>
          </w:p>
          <w:p w14:paraId="2C734A6A" w14:textId="39CFDCB6" w:rsidR="00ED3E20" w:rsidRPr="00ED3E20" w:rsidRDefault="00ED3E20" w:rsidP="00ED3E20">
            <w:pPr>
              <w:pStyle w:val="NormalWeb"/>
              <w:spacing w:before="0" w:beforeAutospacing="0" w:after="0" w:afterAutospacing="0"/>
              <w:rPr>
                <w:rFonts w:ascii="Arial" w:hAnsi="Arial" w:cs="Arial"/>
                <w:noProof/>
                <w:sz w:val="22"/>
                <w:szCs w:val="22"/>
                <w:highlight w:val="yellow"/>
                <w:bdr w:val="none" w:sz="0" w:space="0" w:color="auto" w:frame="1"/>
              </w:rPr>
            </w:pPr>
            <w:r w:rsidRPr="00ED3E20">
              <w:rPr>
                <w:rFonts w:ascii="Arial" w:hAnsi="Arial" w:cs="Arial"/>
                <w:highlight w:val="yellow"/>
              </w:rPr>
              <w:t xml:space="preserve">Anexos / 228130_i32   </w:t>
            </w:r>
            <w:r w:rsidRPr="00ED3E20">
              <w:rPr>
                <w:highlight w:val="yellow"/>
              </w:rPr>
              <w:t xml:space="preserve">   </w:t>
            </w:r>
          </w:p>
        </w:tc>
        <w:tc>
          <w:tcPr>
            <w:tcW w:w="2070" w:type="dxa"/>
            <w:shd w:val="clear" w:color="auto" w:fill="auto"/>
            <w:tcMar>
              <w:top w:w="100" w:type="dxa"/>
              <w:left w:w="100" w:type="dxa"/>
              <w:bottom w:w="100" w:type="dxa"/>
              <w:right w:w="100" w:type="dxa"/>
            </w:tcMar>
          </w:tcPr>
          <w:p w14:paraId="5DFA9E0C" w14:textId="77777777" w:rsidR="00ED3E20" w:rsidRPr="00C04993" w:rsidRDefault="00ED3E20" w:rsidP="00ED3E20">
            <w:pPr>
              <w:widowControl w:val="0"/>
              <w:spacing w:line="240" w:lineRule="auto"/>
            </w:pPr>
          </w:p>
        </w:tc>
        <w:tc>
          <w:tcPr>
            <w:tcW w:w="4815" w:type="dxa"/>
            <w:shd w:val="clear" w:color="auto" w:fill="auto"/>
            <w:tcMar>
              <w:top w:w="100" w:type="dxa"/>
              <w:left w:w="100" w:type="dxa"/>
              <w:bottom w:w="100" w:type="dxa"/>
              <w:right w:w="100" w:type="dxa"/>
            </w:tcMar>
          </w:tcPr>
          <w:p w14:paraId="47FA5BE9" w14:textId="77777777" w:rsidR="00ED3E20" w:rsidRPr="00ED3E20" w:rsidRDefault="00ED3E20" w:rsidP="00ED3E20">
            <w:pPr>
              <w:spacing w:after="120" w:line="240" w:lineRule="auto"/>
              <w:jc w:val="both"/>
              <w:rPr>
                <w:bCs/>
                <w:highlight w:val="yellow"/>
              </w:rPr>
            </w:pPr>
            <w:r w:rsidRPr="00ED3E20">
              <w:rPr>
                <w:bCs/>
                <w:highlight w:val="yellow"/>
              </w:rPr>
              <w:t>Para finalizar, vamos a crear dentro de la seguridad de la base de datos en mongodb una cuenta de usuario, con roles o permisos de acceso y administración.</w:t>
            </w:r>
          </w:p>
          <w:p w14:paraId="6AA4CE16" w14:textId="77777777" w:rsidR="00ED3E20" w:rsidRPr="00ED3E20" w:rsidRDefault="00ED3E20" w:rsidP="00ED3E20">
            <w:pPr>
              <w:spacing w:after="120" w:line="240" w:lineRule="auto"/>
              <w:jc w:val="both"/>
              <w:rPr>
                <w:highlight w:val="yellow"/>
              </w:rPr>
            </w:pPr>
            <w:r w:rsidRPr="00ED3E20">
              <w:rPr>
                <w:highlight w:val="yellow"/>
              </w:rPr>
              <w:t xml:space="preserve">Para el desarrollo de este proceso en la pantalla que se presenta procedemos a digitar el siguiente comando usando las bases de datos admin, a través de este es donde vamos a registrar las cuentas de usuarios, lo primero que debemos hacer es activar las bases de datos admin; </w:t>
            </w:r>
            <w:r w:rsidRPr="00ED3E20">
              <w:rPr>
                <w:i/>
                <w:highlight w:val="yellow"/>
              </w:rPr>
              <w:t>use admin,</w:t>
            </w:r>
            <w:r w:rsidRPr="00ED3E20">
              <w:rPr>
                <w:highlight w:val="yellow"/>
              </w:rPr>
              <w:t xml:space="preserve"> después ingresamos el siguiente código para crear; </w:t>
            </w:r>
            <w:proofErr w:type="gramStart"/>
            <w:r w:rsidRPr="00ED3E20">
              <w:rPr>
                <w:i/>
                <w:highlight w:val="yellow"/>
              </w:rPr>
              <w:t>db.createUser</w:t>
            </w:r>
            <w:proofErr w:type="gramEnd"/>
            <w:r w:rsidRPr="00ED3E20">
              <w:rPr>
                <w:i/>
                <w:highlight w:val="yellow"/>
              </w:rPr>
              <w:t>({user:"admin",pwd:"1234",roles:[{role:"root",db:"admin"}]})</w:t>
            </w:r>
          </w:p>
          <w:p w14:paraId="728E0E85" w14:textId="77777777" w:rsidR="00ED3E20" w:rsidRPr="00ED3E20" w:rsidRDefault="00ED3E20" w:rsidP="00ED3E20">
            <w:pPr>
              <w:jc w:val="both"/>
              <w:rPr>
                <w:highlight w:val="yellow"/>
              </w:rPr>
            </w:pPr>
          </w:p>
        </w:tc>
        <w:tc>
          <w:tcPr>
            <w:tcW w:w="3795" w:type="dxa"/>
            <w:shd w:val="clear" w:color="auto" w:fill="auto"/>
            <w:tcMar>
              <w:top w:w="100" w:type="dxa"/>
              <w:left w:w="100" w:type="dxa"/>
              <w:bottom w:w="100" w:type="dxa"/>
              <w:right w:w="100" w:type="dxa"/>
            </w:tcMar>
          </w:tcPr>
          <w:p w14:paraId="4ECFEE31" w14:textId="77777777" w:rsidR="00ED3E20" w:rsidRPr="00ED3E20" w:rsidRDefault="00ED3E20" w:rsidP="00ED3E20">
            <w:pPr>
              <w:pStyle w:val="NormalWeb"/>
              <w:spacing w:before="0" w:beforeAutospacing="0" w:after="0" w:afterAutospacing="0"/>
              <w:rPr>
                <w:highlight w:val="yellow"/>
              </w:rPr>
            </w:pPr>
          </w:p>
        </w:tc>
      </w:tr>
      <w:tr w:rsidR="00ED3E20" w:rsidRPr="00C04993" w14:paraId="5E3770B8" w14:textId="77777777">
        <w:trPr>
          <w:trHeight w:val="420"/>
        </w:trPr>
        <w:tc>
          <w:tcPr>
            <w:tcW w:w="1485" w:type="dxa"/>
            <w:shd w:val="clear" w:color="auto" w:fill="auto"/>
            <w:tcMar>
              <w:top w:w="100" w:type="dxa"/>
              <w:left w:w="100" w:type="dxa"/>
              <w:bottom w:w="100" w:type="dxa"/>
              <w:right w:w="100" w:type="dxa"/>
            </w:tcMar>
          </w:tcPr>
          <w:p w14:paraId="1070E208" w14:textId="77777777" w:rsidR="00ED3E20" w:rsidRPr="00C04993" w:rsidRDefault="00ED3E20" w:rsidP="00ED3E20">
            <w:pPr>
              <w:widowControl w:val="0"/>
              <w:spacing w:line="240" w:lineRule="auto"/>
              <w:rPr>
                <w:b/>
              </w:rPr>
            </w:pPr>
            <w:r w:rsidRPr="00C04993">
              <w:rPr>
                <w:b/>
              </w:rPr>
              <w:t>Nombre del archivo</w:t>
            </w:r>
          </w:p>
        </w:tc>
        <w:tc>
          <w:tcPr>
            <w:tcW w:w="14205" w:type="dxa"/>
            <w:gridSpan w:val="4"/>
            <w:shd w:val="clear" w:color="auto" w:fill="auto"/>
            <w:tcMar>
              <w:top w:w="100" w:type="dxa"/>
              <w:left w:w="100" w:type="dxa"/>
              <w:bottom w:w="100" w:type="dxa"/>
              <w:right w:w="100" w:type="dxa"/>
            </w:tcMar>
          </w:tcPr>
          <w:p w14:paraId="2584CCA0" w14:textId="77777777" w:rsidR="00ED3E20" w:rsidRPr="00C04993" w:rsidRDefault="00ED3E20" w:rsidP="00ED3E20">
            <w:pPr>
              <w:widowControl w:val="0"/>
              <w:spacing w:line="240" w:lineRule="auto"/>
              <w:rPr>
                <w:b/>
              </w:rPr>
            </w:pPr>
            <w:r w:rsidRPr="00C04993">
              <w:rPr>
                <w:b/>
              </w:rPr>
              <w:t>N/A. La idea es a través de los pantallazos hacer el video como si fuera un tutorial.</w:t>
            </w:r>
          </w:p>
          <w:p w14:paraId="559C09F9" w14:textId="2194680B" w:rsidR="00ED3E20" w:rsidRPr="00C04993" w:rsidRDefault="00ED3E20" w:rsidP="00ED3E20">
            <w:pPr>
              <w:widowControl w:val="0"/>
              <w:spacing w:line="240" w:lineRule="auto"/>
              <w:rPr>
                <w:b/>
              </w:rPr>
            </w:pPr>
            <w:r w:rsidRPr="00C04993">
              <w:t>228130_v2</w:t>
            </w:r>
          </w:p>
        </w:tc>
      </w:tr>
      <w:tr w:rsidR="00ED3E20" w:rsidRPr="00C04993" w14:paraId="0683BBF1" w14:textId="77777777">
        <w:trPr>
          <w:trHeight w:val="420"/>
        </w:trPr>
        <w:tc>
          <w:tcPr>
            <w:tcW w:w="1485" w:type="dxa"/>
            <w:shd w:val="clear" w:color="auto" w:fill="auto"/>
            <w:tcMar>
              <w:top w:w="100" w:type="dxa"/>
              <w:left w:w="100" w:type="dxa"/>
              <w:bottom w:w="100" w:type="dxa"/>
              <w:right w:w="100" w:type="dxa"/>
            </w:tcMar>
          </w:tcPr>
          <w:p w14:paraId="0FEC25D4" w14:textId="77777777" w:rsidR="00ED3E20" w:rsidRPr="00C04993" w:rsidRDefault="00ED3E20" w:rsidP="00ED3E20">
            <w:pPr>
              <w:widowControl w:val="0"/>
              <w:spacing w:line="240" w:lineRule="auto"/>
              <w:rPr>
                <w:b/>
              </w:rPr>
            </w:pPr>
            <w:r w:rsidRPr="00C04993">
              <w:rPr>
                <w:b/>
              </w:rPr>
              <w:t>Datos del narrador</w:t>
            </w:r>
          </w:p>
        </w:tc>
        <w:tc>
          <w:tcPr>
            <w:tcW w:w="14205" w:type="dxa"/>
            <w:gridSpan w:val="4"/>
            <w:shd w:val="clear" w:color="auto" w:fill="auto"/>
            <w:tcMar>
              <w:top w:w="100" w:type="dxa"/>
              <w:left w:w="100" w:type="dxa"/>
              <w:bottom w:w="100" w:type="dxa"/>
              <w:right w:w="100" w:type="dxa"/>
            </w:tcMar>
          </w:tcPr>
          <w:p w14:paraId="7173E777" w14:textId="77777777" w:rsidR="00ED3E20" w:rsidRPr="00C04993" w:rsidRDefault="00ED3E20" w:rsidP="00ED3E20">
            <w:pPr>
              <w:widowControl w:val="0"/>
              <w:spacing w:line="240" w:lineRule="auto"/>
              <w:rPr>
                <w:b/>
              </w:rPr>
            </w:pPr>
          </w:p>
        </w:tc>
      </w:tr>
    </w:tbl>
    <w:p w14:paraId="06CDBBD6" w14:textId="77777777" w:rsidR="00791291" w:rsidRPr="00C04993" w:rsidRDefault="00791291">
      <w:pPr>
        <w:widowControl w:val="0"/>
        <w:spacing w:line="240" w:lineRule="auto"/>
      </w:pPr>
    </w:p>
    <w:tbl>
      <w:tblPr>
        <w:tblStyle w:val="affff4"/>
        <w:tblW w:w="1570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76"/>
        <w:gridCol w:w="14025"/>
      </w:tblGrid>
      <w:tr w:rsidR="0040350B" w:rsidRPr="00C04993" w14:paraId="6C2ABA5C" w14:textId="77777777">
        <w:trPr>
          <w:trHeight w:val="580"/>
        </w:trPr>
        <w:tc>
          <w:tcPr>
            <w:tcW w:w="1676" w:type="dxa"/>
            <w:shd w:val="clear" w:color="auto" w:fill="C9DAF8"/>
            <w:tcMar>
              <w:top w:w="100" w:type="dxa"/>
              <w:left w:w="100" w:type="dxa"/>
              <w:bottom w:w="100" w:type="dxa"/>
              <w:right w:w="100" w:type="dxa"/>
            </w:tcMar>
          </w:tcPr>
          <w:p w14:paraId="6E339871" w14:textId="77777777" w:rsidR="00791291" w:rsidRPr="00C04993" w:rsidRDefault="000C22BE">
            <w:pPr>
              <w:widowControl w:val="0"/>
              <w:pBdr>
                <w:top w:val="nil"/>
                <w:left w:val="nil"/>
                <w:bottom w:val="nil"/>
                <w:right w:val="nil"/>
                <w:between w:val="nil"/>
              </w:pBdr>
              <w:spacing w:line="240" w:lineRule="auto"/>
            </w:pPr>
            <w:r w:rsidRPr="00C04993">
              <w:t>Tipo de recurso</w:t>
            </w:r>
          </w:p>
        </w:tc>
        <w:tc>
          <w:tcPr>
            <w:tcW w:w="14025" w:type="dxa"/>
            <w:shd w:val="clear" w:color="auto" w:fill="C9DAF8"/>
            <w:tcMar>
              <w:top w:w="100" w:type="dxa"/>
              <w:left w:w="100" w:type="dxa"/>
              <w:bottom w:w="100" w:type="dxa"/>
              <w:right w:w="100" w:type="dxa"/>
            </w:tcMar>
          </w:tcPr>
          <w:p w14:paraId="4C6C2741" w14:textId="77777777" w:rsidR="00791291" w:rsidRPr="00C04993" w:rsidRDefault="000C22BE">
            <w:pPr>
              <w:pStyle w:val="Ttulo"/>
              <w:jc w:val="center"/>
              <w:rPr>
                <w:sz w:val="22"/>
                <w:szCs w:val="22"/>
              </w:rPr>
            </w:pPr>
            <w:r w:rsidRPr="00C04993">
              <w:rPr>
                <w:sz w:val="22"/>
                <w:szCs w:val="22"/>
              </w:rPr>
              <w:t>Cajón de texto de color</w:t>
            </w:r>
          </w:p>
        </w:tc>
      </w:tr>
      <w:tr w:rsidR="00791291" w:rsidRPr="00C04993" w14:paraId="1CABB355" w14:textId="77777777">
        <w:trPr>
          <w:trHeight w:val="420"/>
        </w:trPr>
        <w:tc>
          <w:tcPr>
            <w:tcW w:w="15701" w:type="dxa"/>
            <w:gridSpan w:val="2"/>
            <w:shd w:val="clear" w:color="auto" w:fill="auto"/>
            <w:tcMar>
              <w:top w:w="100" w:type="dxa"/>
              <w:left w:w="100" w:type="dxa"/>
              <w:bottom w:w="100" w:type="dxa"/>
              <w:right w:w="100" w:type="dxa"/>
            </w:tcMar>
          </w:tcPr>
          <w:p w14:paraId="3E3C3BC8" w14:textId="77777777" w:rsidR="00791291" w:rsidRPr="00C04993" w:rsidRDefault="00BC2ADB">
            <w:pPr>
              <w:widowControl w:val="0"/>
              <w:pBdr>
                <w:top w:val="nil"/>
                <w:left w:val="nil"/>
                <w:bottom w:val="nil"/>
                <w:right w:val="nil"/>
                <w:between w:val="nil"/>
              </w:pBdr>
              <w:spacing w:line="240" w:lineRule="auto"/>
            </w:pPr>
            <w:r w:rsidRPr="00C04993">
              <w:t>D</w:t>
            </w:r>
            <w:r w:rsidR="000C22BE" w:rsidRPr="00C04993">
              <w:t>escargue el siguiente documento, el cual explica el proceso de instalación de MongoDB.</w:t>
            </w:r>
          </w:p>
          <w:p w14:paraId="27CE31E9" w14:textId="77777777" w:rsidR="00791291" w:rsidRPr="00C04993" w:rsidRDefault="00791291">
            <w:pPr>
              <w:widowControl w:val="0"/>
              <w:pBdr>
                <w:top w:val="nil"/>
                <w:left w:val="nil"/>
                <w:bottom w:val="nil"/>
                <w:right w:val="nil"/>
                <w:between w:val="nil"/>
              </w:pBdr>
              <w:spacing w:line="240" w:lineRule="auto"/>
            </w:pPr>
          </w:p>
          <w:p w14:paraId="2C5D91B6" w14:textId="77777777" w:rsidR="00791291" w:rsidRPr="00C04993" w:rsidRDefault="00000000">
            <w:pPr>
              <w:widowControl w:val="0"/>
              <w:pBdr>
                <w:top w:val="nil"/>
                <w:left w:val="nil"/>
                <w:bottom w:val="nil"/>
                <w:right w:val="nil"/>
                <w:between w:val="nil"/>
              </w:pBdr>
              <w:spacing w:line="240" w:lineRule="auto"/>
              <w:jc w:val="center"/>
              <w:rPr>
                <w:b/>
              </w:rPr>
            </w:pPr>
            <w:sdt>
              <w:sdtPr>
                <w:tag w:val="goog_rdk_5"/>
                <w:id w:val="-1388189627"/>
              </w:sdtPr>
              <w:sdtContent/>
            </w:sdt>
            <w:r w:rsidR="000C22BE" w:rsidRPr="00C04993">
              <w:rPr>
                <w:b/>
              </w:rPr>
              <w:t>Descargar</w:t>
            </w:r>
          </w:p>
        </w:tc>
      </w:tr>
    </w:tbl>
    <w:p w14:paraId="020B90E9" w14:textId="77777777" w:rsidR="00791291" w:rsidRPr="00C04993" w:rsidRDefault="00791291">
      <w:pPr>
        <w:spacing w:after="120" w:line="240" w:lineRule="auto"/>
        <w:rPr>
          <w:b/>
        </w:rPr>
      </w:pPr>
    </w:p>
    <w:p w14:paraId="10C2E3A2" w14:textId="77777777" w:rsidR="00791291" w:rsidRPr="00C04993" w:rsidRDefault="000C22BE">
      <w:pPr>
        <w:spacing w:after="120" w:line="240" w:lineRule="auto"/>
        <w:rPr>
          <w:b/>
        </w:rPr>
      </w:pPr>
      <w:r w:rsidRPr="00C04993">
        <w:rPr>
          <w:b/>
        </w:rPr>
        <w:t>1.3 Permisos y roles de BD</w:t>
      </w:r>
    </w:p>
    <w:tbl>
      <w:tblPr>
        <w:tblStyle w:val="affff5"/>
        <w:tblW w:w="156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90"/>
      </w:tblGrid>
      <w:tr w:rsidR="0040350B" w:rsidRPr="00C04993" w14:paraId="5E4D9486" w14:textId="77777777">
        <w:trPr>
          <w:trHeight w:val="444"/>
        </w:trPr>
        <w:tc>
          <w:tcPr>
            <w:tcW w:w="15690" w:type="dxa"/>
            <w:shd w:val="clear" w:color="auto" w:fill="8DB3E2"/>
          </w:tcPr>
          <w:p w14:paraId="1FA37F0B" w14:textId="77777777" w:rsidR="00791291" w:rsidRPr="00C04993" w:rsidRDefault="000C22BE">
            <w:pPr>
              <w:pStyle w:val="Ttulo1"/>
              <w:jc w:val="center"/>
              <w:outlineLvl w:val="0"/>
              <w:rPr>
                <w:color w:val="auto"/>
                <w:sz w:val="22"/>
                <w:szCs w:val="22"/>
              </w:rPr>
            </w:pPr>
            <w:r w:rsidRPr="00C04993">
              <w:rPr>
                <w:color w:val="auto"/>
                <w:sz w:val="22"/>
                <w:szCs w:val="22"/>
              </w:rPr>
              <w:t xml:space="preserve">  Cuadro de texto</w:t>
            </w:r>
          </w:p>
        </w:tc>
      </w:tr>
      <w:tr w:rsidR="00791291" w:rsidRPr="00C04993" w14:paraId="1D5AC30E" w14:textId="77777777">
        <w:tc>
          <w:tcPr>
            <w:tcW w:w="15690" w:type="dxa"/>
            <w:shd w:val="clear" w:color="auto" w:fill="auto"/>
          </w:tcPr>
          <w:p w14:paraId="6147B61D" w14:textId="77777777" w:rsidR="00791291" w:rsidRPr="00C04993" w:rsidRDefault="000C22BE">
            <w:pPr>
              <w:spacing w:after="120"/>
              <w:rPr>
                <w:b/>
                <w:color w:val="auto"/>
              </w:rPr>
            </w:pPr>
            <w:r w:rsidRPr="00C04993">
              <w:rPr>
                <w:b/>
                <w:color w:val="auto"/>
              </w:rPr>
              <w:t>userAdmin</w:t>
            </w:r>
          </w:p>
          <w:p w14:paraId="172263C9" w14:textId="77777777" w:rsidR="00791291" w:rsidRPr="00C04993" w:rsidRDefault="000C22BE">
            <w:pPr>
              <w:spacing w:after="120"/>
              <w:rPr>
                <w:color w:val="auto"/>
              </w:rPr>
            </w:pPr>
            <w:r w:rsidRPr="00C04993">
              <w:rPr>
                <w:color w:val="auto"/>
              </w:rPr>
              <w:t>Permite la creación y modificación de roles y usuarios en la base de datos actual. Dado que el userAdminrol concede a los usuarios cualquier privilegio a cualquier usuario, incluidos ellos mismos, el rol también entrega indirectamente permisos de superusuario a la base de datos o, si se limita a la admin base de datos, al clúster.</w:t>
            </w:r>
          </w:p>
        </w:tc>
      </w:tr>
    </w:tbl>
    <w:p w14:paraId="3DF9A9EE" w14:textId="77777777" w:rsidR="00791291" w:rsidRPr="00C04993" w:rsidRDefault="00791291">
      <w:pPr>
        <w:spacing w:after="120" w:line="240" w:lineRule="auto"/>
        <w:rPr>
          <w:b/>
        </w:rPr>
      </w:pPr>
    </w:p>
    <w:tbl>
      <w:tblPr>
        <w:tblStyle w:val="affff6"/>
        <w:tblW w:w="1570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13962"/>
      </w:tblGrid>
      <w:tr w:rsidR="0040350B" w:rsidRPr="00C04993" w14:paraId="3BDC8EA6" w14:textId="77777777">
        <w:trPr>
          <w:trHeight w:val="580"/>
        </w:trPr>
        <w:tc>
          <w:tcPr>
            <w:tcW w:w="1740" w:type="dxa"/>
            <w:shd w:val="clear" w:color="auto" w:fill="C9DAF8"/>
            <w:tcMar>
              <w:top w:w="100" w:type="dxa"/>
              <w:left w:w="100" w:type="dxa"/>
              <w:bottom w:w="100" w:type="dxa"/>
              <w:right w:w="100" w:type="dxa"/>
            </w:tcMar>
          </w:tcPr>
          <w:p w14:paraId="2DF8F1FE" w14:textId="77777777" w:rsidR="00791291" w:rsidRPr="00C04993" w:rsidRDefault="000C22BE">
            <w:pPr>
              <w:widowControl w:val="0"/>
              <w:spacing w:line="240" w:lineRule="auto"/>
              <w:jc w:val="center"/>
              <w:rPr>
                <w:b/>
              </w:rPr>
            </w:pPr>
            <w:r w:rsidRPr="00C04993">
              <w:rPr>
                <w:b/>
              </w:rPr>
              <w:t>Tipo de recurso</w:t>
            </w:r>
          </w:p>
        </w:tc>
        <w:tc>
          <w:tcPr>
            <w:tcW w:w="13962" w:type="dxa"/>
            <w:shd w:val="clear" w:color="auto" w:fill="C9DAF8"/>
            <w:tcMar>
              <w:top w:w="100" w:type="dxa"/>
              <w:left w:w="100" w:type="dxa"/>
              <w:bottom w:w="100" w:type="dxa"/>
              <w:right w:w="100" w:type="dxa"/>
            </w:tcMar>
          </w:tcPr>
          <w:p w14:paraId="426871A5" w14:textId="77777777" w:rsidR="00791291" w:rsidRPr="00C04993" w:rsidRDefault="000C22BE">
            <w:pPr>
              <w:pStyle w:val="Ttulo"/>
              <w:widowControl w:val="0"/>
              <w:spacing w:line="240" w:lineRule="auto"/>
              <w:jc w:val="center"/>
              <w:rPr>
                <w:sz w:val="22"/>
                <w:szCs w:val="22"/>
              </w:rPr>
            </w:pPr>
            <w:r w:rsidRPr="00C04993">
              <w:rPr>
                <w:sz w:val="22"/>
                <w:szCs w:val="22"/>
              </w:rPr>
              <w:t>Acordeón tipo 1</w:t>
            </w:r>
          </w:p>
        </w:tc>
      </w:tr>
      <w:tr w:rsidR="0040350B" w:rsidRPr="00C04993" w14:paraId="25CCCE70" w14:textId="77777777">
        <w:trPr>
          <w:trHeight w:val="420"/>
        </w:trPr>
        <w:tc>
          <w:tcPr>
            <w:tcW w:w="1740" w:type="dxa"/>
            <w:shd w:val="clear" w:color="auto" w:fill="auto"/>
            <w:tcMar>
              <w:top w:w="100" w:type="dxa"/>
              <w:left w:w="100" w:type="dxa"/>
              <w:bottom w:w="100" w:type="dxa"/>
              <w:right w:w="100" w:type="dxa"/>
            </w:tcMar>
          </w:tcPr>
          <w:p w14:paraId="175949A1" w14:textId="77777777" w:rsidR="00791291" w:rsidRPr="00C04993" w:rsidRDefault="000C22BE">
            <w:pPr>
              <w:widowControl w:val="0"/>
              <w:spacing w:line="240" w:lineRule="auto"/>
              <w:rPr>
                <w:b/>
              </w:rPr>
            </w:pPr>
            <w:r w:rsidRPr="00C04993">
              <w:rPr>
                <w:b/>
              </w:rPr>
              <w:t>Introducción</w:t>
            </w:r>
          </w:p>
        </w:tc>
        <w:tc>
          <w:tcPr>
            <w:tcW w:w="13962" w:type="dxa"/>
            <w:shd w:val="clear" w:color="auto" w:fill="auto"/>
            <w:tcMar>
              <w:top w:w="100" w:type="dxa"/>
              <w:left w:w="100" w:type="dxa"/>
              <w:bottom w:w="100" w:type="dxa"/>
              <w:right w:w="100" w:type="dxa"/>
            </w:tcMar>
          </w:tcPr>
          <w:p w14:paraId="576A585D" w14:textId="77777777" w:rsidR="00791291" w:rsidRPr="00C04993" w:rsidRDefault="000C22BE">
            <w:pPr>
              <w:widowControl w:val="0"/>
              <w:spacing w:line="240" w:lineRule="auto"/>
            </w:pPr>
            <w:r w:rsidRPr="00C04993">
              <w:t>El userAdminrol permite los siguientes roles en la base de datos:</w:t>
            </w:r>
          </w:p>
        </w:tc>
      </w:tr>
      <w:tr w:rsidR="0040350B" w:rsidRPr="00C04993" w14:paraId="4FD59E7F" w14:textId="77777777">
        <w:trPr>
          <w:trHeight w:val="420"/>
        </w:trPr>
        <w:tc>
          <w:tcPr>
            <w:tcW w:w="15702" w:type="dxa"/>
            <w:gridSpan w:val="2"/>
            <w:shd w:val="clear" w:color="auto" w:fill="auto"/>
            <w:tcMar>
              <w:top w:w="100" w:type="dxa"/>
              <w:left w:w="100" w:type="dxa"/>
              <w:bottom w:w="100" w:type="dxa"/>
              <w:right w:w="100" w:type="dxa"/>
            </w:tcMar>
          </w:tcPr>
          <w:p w14:paraId="3D1872AF" w14:textId="77777777" w:rsidR="00791291" w:rsidRPr="00C04993" w:rsidRDefault="000C22BE">
            <w:pPr>
              <w:widowControl w:val="0"/>
              <w:spacing w:line="240" w:lineRule="auto"/>
              <w:jc w:val="center"/>
            </w:pPr>
            <w:r w:rsidRPr="00C04993">
              <w:rPr>
                <w:noProof/>
                <w:lang w:val="es-CO"/>
              </w:rPr>
              <w:drawing>
                <wp:inline distT="0" distB="0" distL="0" distR="0" wp14:anchorId="2F095D7F" wp14:editId="1554A1D6">
                  <wp:extent cx="3342862" cy="1882031"/>
                  <wp:effectExtent l="0" t="0" r="0" b="0"/>
                  <wp:docPr id="187" name="image7.jpg" descr="Software development, application programming code and tacit computer coding . Concept of smart digital transformation and technology disruption that changes global trends in new information era ."/>
                  <wp:cNvGraphicFramePr/>
                  <a:graphic xmlns:a="http://schemas.openxmlformats.org/drawingml/2006/main">
                    <a:graphicData uri="http://schemas.openxmlformats.org/drawingml/2006/picture">
                      <pic:pic xmlns:pic="http://schemas.openxmlformats.org/drawingml/2006/picture">
                        <pic:nvPicPr>
                          <pic:cNvPr id="0" name="image7.jpg" descr="Software development, application programming code and tacit computer coding . Concept of smart digital transformation and technology disruption that changes global trends in new information era ."/>
                          <pic:cNvPicPr preferRelativeResize="0"/>
                        </pic:nvPicPr>
                        <pic:blipFill>
                          <a:blip r:embed="rId61"/>
                          <a:srcRect/>
                          <a:stretch>
                            <a:fillRect/>
                          </a:stretch>
                        </pic:blipFill>
                        <pic:spPr>
                          <a:xfrm>
                            <a:off x="0" y="0"/>
                            <a:ext cx="3342862" cy="1882031"/>
                          </a:xfrm>
                          <a:prstGeom prst="rect">
                            <a:avLst/>
                          </a:prstGeom>
                          <a:ln/>
                        </pic:spPr>
                      </pic:pic>
                    </a:graphicData>
                  </a:graphic>
                </wp:inline>
              </w:drawing>
            </w:r>
          </w:p>
          <w:p w14:paraId="6DF46ECD" w14:textId="77777777" w:rsidR="00791291" w:rsidRPr="00C04993" w:rsidRDefault="000C22BE">
            <w:pPr>
              <w:widowControl w:val="0"/>
              <w:spacing w:line="240" w:lineRule="auto"/>
              <w:jc w:val="center"/>
            </w:pPr>
            <w:r w:rsidRPr="00C04993">
              <w:t xml:space="preserve">Imagen de referencia </w:t>
            </w:r>
            <w:hyperlink r:id="rId62">
              <w:r w:rsidRPr="00C04993">
                <w:rPr>
                  <w:u w:val="single"/>
                </w:rPr>
                <w:t>https://cutt.ly/MXPq3cr</w:t>
              </w:r>
            </w:hyperlink>
            <w:r w:rsidRPr="00C04993">
              <w:t xml:space="preserve"> </w:t>
            </w:r>
          </w:p>
          <w:p w14:paraId="554B9666" w14:textId="77777777" w:rsidR="00791291" w:rsidRPr="00C04993" w:rsidRDefault="000C22BE">
            <w:pPr>
              <w:widowControl w:val="0"/>
              <w:spacing w:line="240" w:lineRule="auto"/>
              <w:jc w:val="center"/>
            </w:pPr>
            <w:r w:rsidRPr="00C04993">
              <w:t>228130_i33</w:t>
            </w:r>
          </w:p>
        </w:tc>
      </w:tr>
      <w:tr w:rsidR="0040350B" w:rsidRPr="00C04993" w14:paraId="488C66D9" w14:textId="77777777">
        <w:trPr>
          <w:trHeight w:val="420"/>
        </w:trPr>
        <w:tc>
          <w:tcPr>
            <w:tcW w:w="15702" w:type="dxa"/>
            <w:gridSpan w:val="2"/>
            <w:shd w:val="clear" w:color="auto" w:fill="auto"/>
            <w:tcMar>
              <w:top w:w="100" w:type="dxa"/>
              <w:left w:w="100" w:type="dxa"/>
              <w:bottom w:w="100" w:type="dxa"/>
              <w:right w:w="100" w:type="dxa"/>
            </w:tcMar>
          </w:tcPr>
          <w:p w14:paraId="512E4700" w14:textId="77777777" w:rsidR="00791291" w:rsidRPr="00C04993" w:rsidRDefault="000C22BE">
            <w:pPr>
              <w:spacing w:after="120" w:line="240" w:lineRule="auto"/>
            </w:pPr>
            <w:r w:rsidRPr="00C04993">
              <w:rPr>
                <w:b/>
              </w:rPr>
              <w:t>updateUser</w:t>
            </w:r>
          </w:p>
          <w:p w14:paraId="7766B52C" w14:textId="77777777" w:rsidR="00791291" w:rsidRPr="00C04993" w:rsidRDefault="000C22BE">
            <w:pPr>
              <w:spacing w:after="120" w:line="240" w:lineRule="auto"/>
            </w:pPr>
            <w:r w:rsidRPr="00C04993">
              <w:t xml:space="preserve">El usuario puede cambiar la información personalizada de cualquier usuario en la base de datos dada. Aplique esta acción a los recursos de la base de datos; </w:t>
            </w:r>
          </w:p>
          <w:p w14:paraId="3A414196" w14:textId="77777777" w:rsidR="00791291" w:rsidRPr="00C04993" w:rsidRDefault="000C22BE">
            <w:pPr>
              <w:spacing w:after="120" w:line="240" w:lineRule="auto"/>
            </w:pPr>
            <w:r w:rsidRPr="00C04993">
              <w:t>{</w:t>
            </w:r>
          </w:p>
          <w:p w14:paraId="747DE0D8" w14:textId="77777777" w:rsidR="00791291" w:rsidRPr="00C04993" w:rsidRDefault="000C22BE">
            <w:pPr>
              <w:spacing w:after="120" w:line="240" w:lineRule="auto"/>
            </w:pPr>
            <w:r w:rsidRPr="00C04993">
              <w:t xml:space="preserve">  updateUser: “&lt;Nombre del usuario&gt;”,</w:t>
            </w:r>
          </w:p>
          <w:p w14:paraId="1C27B801" w14:textId="77777777" w:rsidR="00791291" w:rsidRPr="00C04993" w:rsidRDefault="000C22BE">
            <w:pPr>
              <w:spacing w:after="120" w:line="240" w:lineRule="auto"/>
            </w:pPr>
            <w:r w:rsidRPr="00C04993">
              <w:t xml:space="preserve">  pwd: </w:t>
            </w:r>
            <w:proofErr w:type="gramStart"/>
            <w:r w:rsidRPr="00C04993">
              <w:t>passwordPrompt(</w:t>
            </w:r>
            <w:proofErr w:type="gramEnd"/>
            <w:r w:rsidRPr="00C04993">
              <w:t>),      // Or  “&lt;método que solicita password&gt;”</w:t>
            </w:r>
          </w:p>
          <w:p w14:paraId="3ACAC9D1" w14:textId="77777777" w:rsidR="00791291" w:rsidRPr="00C04993" w:rsidRDefault="000C22BE">
            <w:pPr>
              <w:spacing w:after="120" w:line="240" w:lineRule="auto"/>
            </w:pPr>
            <w:r w:rsidRPr="00C04993">
              <w:t xml:space="preserve">  customData: </w:t>
            </w:r>
            <w:proofErr w:type="gramStart"/>
            <w:r w:rsidRPr="00C04993">
              <w:t>{ &lt;</w:t>
            </w:r>
            <w:proofErr w:type="gramEnd"/>
            <w:r w:rsidRPr="00C04993">
              <w:t>any information&gt; },</w:t>
            </w:r>
          </w:p>
          <w:p w14:paraId="10AD2D65" w14:textId="77777777" w:rsidR="00791291" w:rsidRPr="00C04993" w:rsidRDefault="000C22BE">
            <w:pPr>
              <w:spacing w:after="120" w:line="240" w:lineRule="auto"/>
            </w:pPr>
            <w:r w:rsidRPr="00C04993">
              <w:t xml:space="preserve">  roles: [</w:t>
            </w:r>
          </w:p>
          <w:p w14:paraId="5EB346B1" w14:textId="77777777" w:rsidR="00791291" w:rsidRPr="00C04993" w:rsidRDefault="000C22BE">
            <w:pPr>
              <w:spacing w:after="120" w:line="240" w:lineRule="auto"/>
            </w:pPr>
            <w:r w:rsidRPr="00C04993">
              <w:t xml:space="preserve">    </w:t>
            </w:r>
            <w:proofErr w:type="gramStart"/>
            <w:r w:rsidRPr="00C04993">
              <w:t>{ role</w:t>
            </w:r>
            <w:proofErr w:type="gramEnd"/>
            <w:r w:rsidRPr="00C04993">
              <w:t>: “&lt;role&gt;”, db: “&lt;database&gt;” } | “&lt;role&gt;”,</w:t>
            </w:r>
          </w:p>
          <w:p w14:paraId="1EABEDB0" w14:textId="77777777" w:rsidR="00791291" w:rsidRPr="00C04993" w:rsidRDefault="000C22BE">
            <w:pPr>
              <w:spacing w:after="120" w:line="240" w:lineRule="auto"/>
            </w:pPr>
            <w:r w:rsidRPr="00C04993">
              <w:t xml:space="preserve">    ...</w:t>
            </w:r>
          </w:p>
          <w:p w14:paraId="44CA364E" w14:textId="77777777" w:rsidR="00791291" w:rsidRPr="00C04993" w:rsidRDefault="000C22BE">
            <w:pPr>
              <w:spacing w:after="120" w:line="240" w:lineRule="auto"/>
            </w:pPr>
            <w:r w:rsidRPr="00C04993">
              <w:t xml:space="preserve">  ],</w:t>
            </w:r>
          </w:p>
          <w:p w14:paraId="1C921F1C" w14:textId="77777777" w:rsidR="00791291" w:rsidRPr="00C04993" w:rsidRDefault="000C22BE">
            <w:pPr>
              <w:spacing w:after="120" w:line="240" w:lineRule="auto"/>
            </w:pPr>
            <w:r w:rsidRPr="00C04993">
              <w:t xml:space="preserve">  authenticationRestrictions: [</w:t>
            </w:r>
          </w:p>
          <w:p w14:paraId="2CC047AB" w14:textId="77777777" w:rsidR="00791291" w:rsidRPr="00C04993" w:rsidRDefault="000C22BE">
            <w:pPr>
              <w:spacing w:after="120" w:line="240" w:lineRule="auto"/>
            </w:pPr>
            <w:r w:rsidRPr="00C04993">
              <w:t xml:space="preserve">     {</w:t>
            </w:r>
          </w:p>
          <w:p w14:paraId="678A446F" w14:textId="77777777" w:rsidR="00791291" w:rsidRPr="00C04993" w:rsidRDefault="000C22BE">
            <w:pPr>
              <w:spacing w:after="120" w:line="240" w:lineRule="auto"/>
            </w:pPr>
            <w:r w:rsidRPr="00C04993">
              <w:t xml:space="preserve">       clientSource: </w:t>
            </w:r>
            <w:proofErr w:type="gramStart"/>
            <w:r w:rsidRPr="00C04993">
              <w:t>[”&lt;</w:t>
            </w:r>
            <w:proofErr w:type="gramEnd"/>
            <w:r w:rsidRPr="00C04993">
              <w:t>IP&gt;” | “&lt;CIDR range&gt;”, ...],</w:t>
            </w:r>
          </w:p>
          <w:p w14:paraId="3E7043F2" w14:textId="77777777" w:rsidR="00791291" w:rsidRPr="00C04993" w:rsidRDefault="000C22BE">
            <w:pPr>
              <w:spacing w:after="120" w:line="240" w:lineRule="auto"/>
            </w:pPr>
            <w:r w:rsidRPr="00C04993">
              <w:t xml:space="preserve">       serverAddress: </w:t>
            </w:r>
            <w:proofErr w:type="gramStart"/>
            <w:r w:rsidRPr="00C04993">
              <w:t>[”&lt;</w:t>
            </w:r>
            <w:proofErr w:type="gramEnd"/>
            <w:r w:rsidRPr="00C04993">
              <w:t>IP&gt;”, | “&lt;CIDR range&gt;”, ...]</w:t>
            </w:r>
          </w:p>
          <w:p w14:paraId="73EB6AC9" w14:textId="77777777" w:rsidR="00791291" w:rsidRPr="00C04993" w:rsidRDefault="000C22BE">
            <w:pPr>
              <w:spacing w:after="120" w:line="240" w:lineRule="auto"/>
            </w:pPr>
            <w:r w:rsidRPr="00C04993">
              <w:t xml:space="preserve">     },</w:t>
            </w:r>
          </w:p>
          <w:p w14:paraId="296C92FD" w14:textId="77777777" w:rsidR="00791291" w:rsidRPr="00C04993" w:rsidRDefault="000C22BE">
            <w:pPr>
              <w:spacing w:after="120" w:line="240" w:lineRule="auto"/>
            </w:pPr>
            <w:r w:rsidRPr="00C04993">
              <w:t xml:space="preserve">     ...</w:t>
            </w:r>
          </w:p>
          <w:p w14:paraId="454FB207" w14:textId="77777777" w:rsidR="00791291" w:rsidRPr="00C04993" w:rsidRDefault="000C22BE">
            <w:pPr>
              <w:spacing w:after="120" w:line="240" w:lineRule="auto"/>
            </w:pPr>
            <w:r w:rsidRPr="00C04993">
              <w:t xml:space="preserve">  ],</w:t>
            </w:r>
          </w:p>
          <w:p w14:paraId="1D6D8046" w14:textId="77777777" w:rsidR="00791291" w:rsidRPr="00C04993" w:rsidRDefault="000C22BE">
            <w:pPr>
              <w:spacing w:after="120" w:line="240" w:lineRule="auto"/>
            </w:pPr>
            <w:r w:rsidRPr="00C04993">
              <w:t xml:space="preserve">  mechanisms: [ “&lt;scram-mechanism&gt;”, </w:t>
            </w:r>
            <w:proofErr w:type="gramStart"/>
            <w:r w:rsidRPr="00C04993">
              <w:t>... ]</w:t>
            </w:r>
            <w:proofErr w:type="gramEnd"/>
            <w:r w:rsidRPr="00C04993">
              <w:t>,</w:t>
            </w:r>
          </w:p>
          <w:p w14:paraId="0CDECD15" w14:textId="77777777" w:rsidR="00791291" w:rsidRPr="00C04993" w:rsidRDefault="000C22BE">
            <w:pPr>
              <w:spacing w:after="120" w:line="240" w:lineRule="auto"/>
            </w:pPr>
            <w:r w:rsidRPr="00C04993">
              <w:t xml:space="preserve">  digestPassword: &lt;boolean&gt;,</w:t>
            </w:r>
          </w:p>
          <w:p w14:paraId="5A6E5553" w14:textId="77777777" w:rsidR="00791291" w:rsidRPr="00C04993" w:rsidRDefault="000C22BE">
            <w:pPr>
              <w:spacing w:after="120" w:line="240" w:lineRule="auto"/>
            </w:pPr>
            <w:r w:rsidRPr="00C04993">
              <w:t xml:space="preserve">  writeConcern: </w:t>
            </w:r>
            <w:proofErr w:type="gramStart"/>
            <w:r w:rsidRPr="00C04993">
              <w:t>{ &lt;</w:t>
            </w:r>
            <w:proofErr w:type="gramEnd"/>
            <w:r w:rsidRPr="00C04993">
              <w:t>write concern&gt; },</w:t>
            </w:r>
          </w:p>
          <w:p w14:paraId="55CC41EB" w14:textId="77777777" w:rsidR="00791291" w:rsidRPr="00C04993" w:rsidRDefault="000C22BE">
            <w:pPr>
              <w:spacing w:after="120" w:line="240" w:lineRule="auto"/>
            </w:pPr>
            <w:r w:rsidRPr="00C04993">
              <w:t xml:space="preserve">  comment: &lt;any&gt;</w:t>
            </w:r>
          </w:p>
          <w:p w14:paraId="1809BC60" w14:textId="77777777" w:rsidR="00791291" w:rsidRPr="00C04993" w:rsidRDefault="000C22BE">
            <w:pPr>
              <w:spacing w:after="120" w:line="240" w:lineRule="auto"/>
            </w:pPr>
            <w:r w:rsidRPr="00C04993">
              <w:t>}</w:t>
            </w:r>
          </w:p>
        </w:tc>
      </w:tr>
      <w:tr w:rsidR="0040350B" w:rsidRPr="00C04993" w14:paraId="7BD24385" w14:textId="77777777">
        <w:trPr>
          <w:trHeight w:val="420"/>
        </w:trPr>
        <w:tc>
          <w:tcPr>
            <w:tcW w:w="15702" w:type="dxa"/>
            <w:gridSpan w:val="2"/>
            <w:shd w:val="clear" w:color="auto" w:fill="auto"/>
            <w:tcMar>
              <w:top w:w="100" w:type="dxa"/>
              <w:left w:w="100" w:type="dxa"/>
              <w:bottom w:w="100" w:type="dxa"/>
              <w:right w:w="100" w:type="dxa"/>
            </w:tcMar>
          </w:tcPr>
          <w:p w14:paraId="4D52609B" w14:textId="77777777" w:rsidR="00791291" w:rsidRPr="00C04993" w:rsidRDefault="000C22BE">
            <w:pPr>
              <w:spacing w:after="120" w:line="240" w:lineRule="auto"/>
              <w:rPr>
                <w:i/>
              </w:rPr>
            </w:pPr>
            <w:r w:rsidRPr="00C04993">
              <w:rPr>
                <w:b/>
                <w:i/>
              </w:rPr>
              <w:t>changePassword</w:t>
            </w:r>
          </w:p>
          <w:p w14:paraId="6C5108FA" w14:textId="77777777" w:rsidR="00791291" w:rsidRPr="00C04993" w:rsidRDefault="000C22BE">
            <w:pPr>
              <w:spacing w:after="120" w:line="240" w:lineRule="auto"/>
            </w:pPr>
            <w:r w:rsidRPr="00C04993">
              <w:t>El usuario puede cambiar la contraseña de cualquier usuario en la base de datos dada. Aplique esta acción a los recursos de la base de datos ingresando el siguiente comando; ojo</w:t>
            </w:r>
            <w:r w:rsidR="00BC2ADB" w:rsidRPr="00C04993">
              <w:t>,</w:t>
            </w:r>
            <w:r w:rsidRPr="00C04993">
              <w:t xml:space="preserve"> recuerde que debemos estar en la bases de datos admin de mongodb para hacer este cambio; </w:t>
            </w:r>
            <w:proofErr w:type="gramStart"/>
            <w:r w:rsidRPr="00C04993">
              <w:t>db.changeUserPassword</w:t>
            </w:r>
            <w:proofErr w:type="gramEnd"/>
            <w:r w:rsidRPr="00C04993">
              <w:t>(“admin”, passwordPrompt()) , cuando solicite el password registrar el nuevo para hacer el cambio.</w:t>
            </w:r>
          </w:p>
        </w:tc>
      </w:tr>
      <w:tr w:rsidR="0040350B" w:rsidRPr="00C04993" w14:paraId="26A4D28F" w14:textId="77777777">
        <w:trPr>
          <w:trHeight w:val="420"/>
        </w:trPr>
        <w:tc>
          <w:tcPr>
            <w:tcW w:w="15702" w:type="dxa"/>
            <w:gridSpan w:val="2"/>
            <w:shd w:val="clear" w:color="auto" w:fill="auto"/>
            <w:tcMar>
              <w:top w:w="100" w:type="dxa"/>
              <w:left w:w="100" w:type="dxa"/>
              <w:bottom w:w="100" w:type="dxa"/>
              <w:right w:w="100" w:type="dxa"/>
            </w:tcMar>
          </w:tcPr>
          <w:p w14:paraId="4C754A50" w14:textId="77777777" w:rsidR="00791291" w:rsidRPr="00C04993" w:rsidRDefault="000C22BE">
            <w:pPr>
              <w:spacing w:after="120" w:line="240" w:lineRule="auto"/>
              <w:rPr>
                <w:i/>
              </w:rPr>
            </w:pPr>
            <w:r w:rsidRPr="00C04993">
              <w:rPr>
                <w:b/>
                <w:i/>
              </w:rPr>
              <w:t>createRole</w:t>
            </w:r>
          </w:p>
          <w:p w14:paraId="4AB0C8C9" w14:textId="77777777" w:rsidR="00791291" w:rsidRPr="00C04993" w:rsidRDefault="000C22BE">
            <w:pPr>
              <w:spacing w:after="120" w:line="240" w:lineRule="auto"/>
            </w:pPr>
            <w:r w:rsidRPr="00C04993">
              <w:t xml:space="preserve">Crea un rol y especifica sus privilegios. El rol se aplica a la base de datos en la que ejecuta el comando. El </w:t>
            </w:r>
            <w:r w:rsidRPr="00C04993">
              <w:rPr>
                <w:i/>
              </w:rPr>
              <w:t>createRole</w:t>
            </w:r>
            <w:r w:rsidRPr="00C04993">
              <w:t xml:space="preserve"> comando devuelve un error de rol duplicado si el rol ya existe en la base de datos.</w:t>
            </w:r>
          </w:p>
          <w:p w14:paraId="7B13AC2B" w14:textId="77777777" w:rsidR="00791291" w:rsidRPr="00C04993" w:rsidRDefault="000C22BE">
            <w:pPr>
              <w:spacing w:after="120" w:line="240" w:lineRule="auto"/>
            </w:pPr>
            <w:r w:rsidRPr="00C04993">
              <w:t>El createRolecomando utiliza la siguiente sintaxis:</w:t>
            </w:r>
          </w:p>
          <w:p w14:paraId="3CC0F611" w14:textId="77777777" w:rsidR="00791291" w:rsidRPr="00C04993" w:rsidRDefault="00791291">
            <w:pPr>
              <w:spacing w:after="120" w:line="240" w:lineRule="auto"/>
            </w:pPr>
          </w:p>
          <w:p w14:paraId="51ACBB2C" w14:textId="77777777" w:rsidR="00791291" w:rsidRPr="00C04993" w:rsidRDefault="000C22BE">
            <w:pPr>
              <w:spacing w:after="120" w:line="240" w:lineRule="auto"/>
            </w:pPr>
            <w:proofErr w:type="gramStart"/>
            <w:r w:rsidRPr="00C04993">
              <w:t>db.adminCommand</w:t>
            </w:r>
            <w:proofErr w:type="gramEnd"/>
            <w:r w:rsidRPr="00C04993">
              <w:t>({ createRole: “myClusterwideAdmin”,</w:t>
            </w:r>
          </w:p>
          <w:p w14:paraId="6A956E62" w14:textId="77777777" w:rsidR="00791291" w:rsidRPr="00C04993" w:rsidRDefault="000C22BE">
            <w:pPr>
              <w:spacing w:after="120" w:line="240" w:lineRule="auto"/>
            </w:pPr>
            <w:r w:rsidRPr="00C04993">
              <w:t xml:space="preserve">  privileges: [</w:t>
            </w:r>
          </w:p>
          <w:p w14:paraId="01B898EC" w14:textId="77777777" w:rsidR="00791291" w:rsidRPr="00C04993" w:rsidRDefault="000C22BE">
            <w:pPr>
              <w:spacing w:after="120" w:line="240" w:lineRule="auto"/>
            </w:pPr>
            <w:r w:rsidRPr="00C04993">
              <w:t xml:space="preserve">    </w:t>
            </w:r>
            <w:proofErr w:type="gramStart"/>
            <w:r w:rsidRPr="00C04993">
              <w:t>{ resource</w:t>
            </w:r>
            <w:proofErr w:type="gramEnd"/>
            <w:r w:rsidRPr="00C04993">
              <w:t>: { cluster: true }, actions: [ “addShard” ] },</w:t>
            </w:r>
          </w:p>
          <w:p w14:paraId="21CF37C1" w14:textId="77777777" w:rsidR="00791291" w:rsidRPr="00C04993" w:rsidRDefault="000C22BE">
            <w:pPr>
              <w:spacing w:after="120" w:line="240" w:lineRule="auto"/>
            </w:pPr>
            <w:r w:rsidRPr="00C04993">
              <w:t xml:space="preserve">    </w:t>
            </w:r>
            <w:proofErr w:type="gramStart"/>
            <w:r w:rsidRPr="00C04993">
              <w:t>{ resource</w:t>
            </w:r>
            <w:proofErr w:type="gramEnd"/>
            <w:r w:rsidRPr="00C04993">
              <w:t>: { db: “config”, collection: “” }, actions: [ “find”, “update”, “insert”, “remove” ] },</w:t>
            </w:r>
          </w:p>
          <w:p w14:paraId="259AAC6D" w14:textId="77777777" w:rsidR="00791291" w:rsidRPr="00C04993" w:rsidRDefault="000C22BE">
            <w:pPr>
              <w:spacing w:after="120" w:line="240" w:lineRule="auto"/>
            </w:pPr>
            <w:r w:rsidRPr="00C04993">
              <w:t xml:space="preserve">    </w:t>
            </w:r>
            <w:proofErr w:type="gramStart"/>
            <w:r w:rsidRPr="00C04993">
              <w:t>{ resource</w:t>
            </w:r>
            <w:proofErr w:type="gramEnd"/>
            <w:r w:rsidRPr="00C04993">
              <w:t>: { db: “users”, collection: “usersCollection” }, actions: [ “update”, “insert”, “remove” ] },</w:t>
            </w:r>
          </w:p>
          <w:p w14:paraId="39D59CC0" w14:textId="77777777" w:rsidR="00791291" w:rsidRPr="00C04993" w:rsidRDefault="000C22BE">
            <w:pPr>
              <w:spacing w:after="120" w:line="240" w:lineRule="auto"/>
            </w:pPr>
            <w:r w:rsidRPr="00C04993">
              <w:t xml:space="preserve">    </w:t>
            </w:r>
            <w:proofErr w:type="gramStart"/>
            <w:r w:rsidRPr="00C04993">
              <w:t>{ resource</w:t>
            </w:r>
            <w:proofErr w:type="gramEnd"/>
            <w:r w:rsidRPr="00C04993">
              <w:t>: { db: “”, collection: “” }, actions: [ “find” ] }</w:t>
            </w:r>
          </w:p>
          <w:p w14:paraId="52EB52B5" w14:textId="77777777" w:rsidR="00791291" w:rsidRPr="00C04993" w:rsidRDefault="000C22BE">
            <w:pPr>
              <w:spacing w:after="120" w:line="240" w:lineRule="auto"/>
            </w:pPr>
            <w:r w:rsidRPr="00C04993">
              <w:t xml:space="preserve">  ],</w:t>
            </w:r>
          </w:p>
          <w:p w14:paraId="28D0C53E" w14:textId="77777777" w:rsidR="00791291" w:rsidRPr="00C04993" w:rsidRDefault="000C22BE">
            <w:pPr>
              <w:spacing w:after="120" w:line="240" w:lineRule="auto"/>
            </w:pPr>
            <w:r w:rsidRPr="00C04993">
              <w:t xml:space="preserve">  roles: [</w:t>
            </w:r>
          </w:p>
          <w:p w14:paraId="6C2BAD0B" w14:textId="77777777" w:rsidR="00791291" w:rsidRPr="00C04993" w:rsidRDefault="000C22BE">
            <w:pPr>
              <w:spacing w:after="120" w:line="240" w:lineRule="auto"/>
            </w:pPr>
            <w:r w:rsidRPr="00C04993">
              <w:t xml:space="preserve">    </w:t>
            </w:r>
            <w:proofErr w:type="gramStart"/>
            <w:r w:rsidRPr="00C04993">
              <w:t>{ role</w:t>
            </w:r>
            <w:proofErr w:type="gramEnd"/>
            <w:r w:rsidRPr="00C04993">
              <w:t>: “read”, db: “admin” }</w:t>
            </w:r>
          </w:p>
          <w:p w14:paraId="629A70CF" w14:textId="77777777" w:rsidR="00791291" w:rsidRPr="00C04993" w:rsidRDefault="000C22BE">
            <w:pPr>
              <w:spacing w:after="120" w:line="240" w:lineRule="auto"/>
            </w:pPr>
            <w:r w:rsidRPr="00C04993">
              <w:t xml:space="preserve">  ],</w:t>
            </w:r>
          </w:p>
          <w:p w14:paraId="59E6B21A" w14:textId="77777777" w:rsidR="00791291" w:rsidRPr="00C04993" w:rsidRDefault="000C22BE">
            <w:pPr>
              <w:spacing w:after="120" w:line="240" w:lineRule="auto"/>
            </w:pPr>
            <w:r w:rsidRPr="00C04993">
              <w:t xml:space="preserve">  writeConcern: </w:t>
            </w:r>
            <w:proofErr w:type="gramStart"/>
            <w:r w:rsidRPr="00C04993">
              <w:t>{ w</w:t>
            </w:r>
            <w:proofErr w:type="gramEnd"/>
            <w:r w:rsidRPr="00C04993">
              <w:t>: “majority” , wtimeout: 5000 }</w:t>
            </w:r>
          </w:p>
          <w:p w14:paraId="024B87C9" w14:textId="77777777" w:rsidR="00791291" w:rsidRPr="00C04993" w:rsidRDefault="000C22BE">
            <w:pPr>
              <w:spacing w:after="120" w:line="240" w:lineRule="auto"/>
            </w:pPr>
            <w:r w:rsidRPr="00C04993">
              <w:t>})</w:t>
            </w:r>
          </w:p>
        </w:tc>
      </w:tr>
      <w:tr w:rsidR="0040350B" w:rsidRPr="00C04993" w14:paraId="1A1A4EDD" w14:textId="77777777">
        <w:trPr>
          <w:trHeight w:val="420"/>
        </w:trPr>
        <w:tc>
          <w:tcPr>
            <w:tcW w:w="15702" w:type="dxa"/>
            <w:gridSpan w:val="2"/>
            <w:shd w:val="clear" w:color="auto" w:fill="auto"/>
            <w:tcMar>
              <w:top w:w="100" w:type="dxa"/>
              <w:left w:w="100" w:type="dxa"/>
              <w:bottom w:w="100" w:type="dxa"/>
              <w:right w:w="100" w:type="dxa"/>
            </w:tcMar>
          </w:tcPr>
          <w:p w14:paraId="1C2E75B2" w14:textId="77777777" w:rsidR="00791291" w:rsidRPr="00C04993" w:rsidRDefault="000C22BE">
            <w:pPr>
              <w:spacing w:after="120" w:line="240" w:lineRule="auto"/>
              <w:rPr>
                <w:i/>
              </w:rPr>
            </w:pPr>
            <w:r w:rsidRPr="00C04993">
              <w:rPr>
                <w:b/>
                <w:i/>
              </w:rPr>
              <w:t>createUser</w:t>
            </w:r>
          </w:p>
          <w:p w14:paraId="3D65EB8E" w14:textId="77777777" w:rsidR="00791291" w:rsidRPr="00C04993" w:rsidRDefault="000C22BE">
            <w:pPr>
              <w:spacing w:after="120" w:line="240" w:lineRule="auto"/>
            </w:pPr>
            <w:r w:rsidRPr="00C04993">
              <w:t>El usuario puede crear nuevos usuarios en la base de datos dada. Aplique esta acción a los recursos de la base de datos.</w:t>
            </w:r>
          </w:p>
          <w:p w14:paraId="0A0A81C7" w14:textId="77777777" w:rsidR="00791291" w:rsidRPr="00C04993" w:rsidRDefault="000C22BE">
            <w:pPr>
              <w:spacing w:after="120" w:line="240" w:lineRule="auto"/>
            </w:pPr>
            <w:proofErr w:type="gramStart"/>
            <w:r w:rsidRPr="00C04993">
              <w:t>db.getSiblingDB</w:t>
            </w:r>
            <w:proofErr w:type="gramEnd"/>
            <w:r w:rsidRPr="00C04993">
              <w:t>(“admin”).runCommand( {</w:t>
            </w:r>
          </w:p>
          <w:p w14:paraId="502164F1" w14:textId="77777777" w:rsidR="00791291" w:rsidRPr="00C04993" w:rsidRDefault="000C22BE">
            <w:pPr>
              <w:spacing w:after="120" w:line="240" w:lineRule="auto"/>
            </w:pPr>
            <w:r w:rsidRPr="00C04993">
              <w:t xml:space="preserve">       createUser: “accountAdmin01”,</w:t>
            </w:r>
          </w:p>
          <w:p w14:paraId="2C2A4D7D" w14:textId="77777777" w:rsidR="00791291" w:rsidRPr="00C04993" w:rsidRDefault="000C22BE">
            <w:pPr>
              <w:spacing w:after="120" w:line="240" w:lineRule="auto"/>
            </w:pPr>
            <w:r w:rsidRPr="00C04993">
              <w:t xml:space="preserve">       pwd: </w:t>
            </w:r>
            <w:proofErr w:type="gramStart"/>
            <w:r w:rsidRPr="00C04993">
              <w:t>passwordPrompt(</w:t>
            </w:r>
            <w:proofErr w:type="gramEnd"/>
            <w:r w:rsidRPr="00C04993">
              <w:t>),</w:t>
            </w:r>
          </w:p>
          <w:p w14:paraId="6DEB8960" w14:textId="77777777" w:rsidR="00791291" w:rsidRPr="00C04993" w:rsidRDefault="000C22BE">
            <w:pPr>
              <w:spacing w:after="120" w:line="240" w:lineRule="auto"/>
            </w:pPr>
            <w:r w:rsidRPr="00C04993">
              <w:t xml:space="preserve">       customData: </w:t>
            </w:r>
            <w:proofErr w:type="gramStart"/>
            <w:r w:rsidRPr="00C04993">
              <w:t>{ employeeId</w:t>
            </w:r>
            <w:proofErr w:type="gramEnd"/>
            <w:r w:rsidRPr="00C04993">
              <w:t>: 12345 },</w:t>
            </w:r>
          </w:p>
          <w:p w14:paraId="00022755" w14:textId="77777777" w:rsidR="00791291" w:rsidRPr="00C04993" w:rsidRDefault="000C22BE">
            <w:pPr>
              <w:spacing w:after="120" w:line="240" w:lineRule="auto"/>
            </w:pPr>
            <w:r w:rsidRPr="00C04993">
              <w:t xml:space="preserve">       roles: [</w:t>
            </w:r>
          </w:p>
          <w:p w14:paraId="6DAB9A4E" w14:textId="77777777" w:rsidR="00791291" w:rsidRPr="00C04993" w:rsidRDefault="000C22BE">
            <w:pPr>
              <w:spacing w:after="120" w:line="240" w:lineRule="auto"/>
            </w:pPr>
            <w:r w:rsidRPr="00C04993">
              <w:t xml:space="preserve">                </w:t>
            </w:r>
            <w:proofErr w:type="gramStart"/>
            <w:r w:rsidRPr="00C04993">
              <w:t>{ role</w:t>
            </w:r>
            <w:proofErr w:type="gramEnd"/>
            <w:r w:rsidRPr="00C04993">
              <w:t>: “clusterAdmin”, db: “admin” },</w:t>
            </w:r>
          </w:p>
          <w:p w14:paraId="6B4B858A" w14:textId="77777777" w:rsidR="00791291" w:rsidRPr="00C04993" w:rsidRDefault="000C22BE">
            <w:pPr>
              <w:spacing w:after="120" w:line="240" w:lineRule="auto"/>
            </w:pPr>
            <w:r w:rsidRPr="00C04993">
              <w:t xml:space="preserve">             </w:t>
            </w:r>
          </w:p>
          <w:p w14:paraId="4B4EF9CA" w14:textId="77777777" w:rsidR="00791291" w:rsidRPr="00C04993" w:rsidRDefault="00791291">
            <w:pPr>
              <w:spacing w:after="120" w:line="240" w:lineRule="auto"/>
            </w:pPr>
          </w:p>
          <w:p w14:paraId="2FD1A18F" w14:textId="77777777" w:rsidR="00791291" w:rsidRPr="00C04993" w:rsidRDefault="000C22BE">
            <w:pPr>
              <w:spacing w:after="120" w:line="240" w:lineRule="auto"/>
            </w:pPr>
            <w:r w:rsidRPr="00C04993">
              <w:t xml:space="preserve">   </w:t>
            </w:r>
            <w:proofErr w:type="gramStart"/>
            <w:r w:rsidRPr="00C04993">
              <w:t>{ role</w:t>
            </w:r>
            <w:proofErr w:type="gramEnd"/>
            <w:r w:rsidRPr="00C04993">
              <w:t>: “readAnyDatabase”, db: “admin” },</w:t>
            </w:r>
          </w:p>
          <w:p w14:paraId="182FC95D" w14:textId="77777777" w:rsidR="00791291" w:rsidRPr="00C04993" w:rsidRDefault="000C22BE">
            <w:pPr>
              <w:spacing w:after="120" w:line="240" w:lineRule="auto"/>
            </w:pPr>
            <w:r w:rsidRPr="00C04993">
              <w:t xml:space="preserve">                “readWrite”</w:t>
            </w:r>
          </w:p>
          <w:p w14:paraId="7C4CA32A" w14:textId="77777777" w:rsidR="00791291" w:rsidRPr="00C04993" w:rsidRDefault="000C22BE">
            <w:pPr>
              <w:spacing w:after="120" w:line="240" w:lineRule="auto"/>
            </w:pPr>
            <w:r w:rsidRPr="00C04993">
              <w:t xml:space="preserve">              ],</w:t>
            </w:r>
          </w:p>
          <w:p w14:paraId="231C6CCF" w14:textId="77777777" w:rsidR="00791291" w:rsidRPr="00C04993" w:rsidRDefault="000C22BE">
            <w:pPr>
              <w:spacing w:after="120" w:line="240" w:lineRule="auto"/>
            </w:pPr>
            <w:r w:rsidRPr="00C04993">
              <w:t xml:space="preserve">       writeConcern: </w:t>
            </w:r>
            <w:proofErr w:type="gramStart"/>
            <w:r w:rsidRPr="00C04993">
              <w:t>{ w</w:t>
            </w:r>
            <w:proofErr w:type="gramEnd"/>
            <w:r w:rsidRPr="00C04993">
              <w:t>: “majority” , wtimeout: 5000 }</w:t>
            </w:r>
          </w:p>
          <w:p w14:paraId="14870011" w14:textId="77777777" w:rsidR="00791291" w:rsidRPr="00C04993" w:rsidRDefault="000C22BE">
            <w:pPr>
              <w:spacing w:after="120" w:line="240" w:lineRule="auto"/>
            </w:pPr>
            <w:r w:rsidRPr="00C04993">
              <w:t>} )</w:t>
            </w:r>
          </w:p>
        </w:tc>
      </w:tr>
      <w:tr w:rsidR="0040350B" w:rsidRPr="00C04993" w14:paraId="03D536E6" w14:textId="77777777">
        <w:trPr>
          <w:trHeight w:val="420"/>
        </w:trPr>
        <w:tc>
          <w:tcPr>
            <w:tcW w:w="15702" w:type="dxa"/>
            <w:gridSpan w:val="2"/>
            <w:shd w:val="clear" w:color="auto" w:fill="auto"/>
            <w:tcMar>
              <w:top w:w="100" w:type="dxa"/>
              <w:left w:w="100" w:type="dxa"/>
              <w:bottom w:w="100" w:type="dxa"/>
              <w:right w:w="100" w:type="dxa"/>
            </w:tcMar>
          </w:tcPr>
          <w:p w14:paraId="7E504115" w14:textId="77777777" w:rsidR="00791291" w:rsidRPr="00C04993" w:rsidRDefault="000C22BE">
            <w:pPr>
              <w:spacing w:after="120" w:line="240" w:lineRule="auto"/>
              <w:rPr>
                <w:i/>
              </w:rPr>
            </w:pPr>
            <w:r w:rsidRPr="00C04993">
              <w:rPr>
                <w:b/>
                <w:i/>
              </w:rPr>
              <w:t>dropRole</w:t>
            </w:r>
          </w:p>
          <w:p w14:paraId="67DDC9CC" w14:textId="77777777" w:rsidR="00791291" w:rsidRPr="00C04993" w:rsidRDefault="000C22BE">
            <w:pPr>
              <w:spacing w:after="120" w:line="240" w:lineRule="auto"/>
            </w:pPr>
            <w:r w:rsidRPr="00C04993">
              <w:t>El usuario puede eliminar cualquier rol de la base de datos dada. Aplique esta acción a los recursos de la base de datos, con la siguiente sintaxis:</w:t>
            </w:r>
          </w:p>
          <w:p w14:paraId="42938B06" w14:textId="77777777" w:rsidR="00791291" w:rsidRPr="00C04993" w:rsidRDefault="00791291">
            <w:pPr>
              <w:spacing w:after="120" w:line="240" w:lineRule="auto"/>
            </w:pPr>
          </w:p>
          <w:p w14:paraId="31493EF2" w14:textId="77777777" w:rsidR="00791291" w:rsidRPr="00C04993" w:rsidRDefault="000C22BE">
            <w:pPr>
              <w:spacing w:after="120" w:line="240" w:lineRule="auto"/>
            </w:pPr>
            <w:r w:rsidRPr="00C04993">
              <w:t>use admini</w:t>
            </w:r>
          </w:p>
          <w:p w14:paraId="6200949E" w14:textId="77777777" w:rsidR="00791291" w:rsidRPr="00C04993" w:rsidRDefault="000C22BE">
            <w:pPr>
              <w:spacing w:after="120" w:line="240" w:lineRule="auto"/>
            </w:pPr>
            <w:proofErr w:type="gramStart"/>
            <w:r w:rsidRPr="00C04993">
              <w:t>db.runCommand</w:t>
            </w:r>
            <w:proofErr w:type="gramEnd"/>
            <w:r w:rsidRPr="00C04993">
              <w:t>(</w:t>
            </w:r>
          </w:p>
          <w:p w14:paraId="4B524EE9" w14:textId="77777777" w:rsidR="00791291" w:rsidRPr="00C04993" w:rsidRDefault="000C22BE">
            <w:pPr>
              <w:spacing w:after="120" w:line="240" w:lineRule="auto"/>
            </w:pPr>
            <w:r w:rsidRPr="00C04993">
              <w:t xml:space="preserve">   {</w:t>
            </w:r>
          </w:p>
          <w:p w14:paraId="2FAA0E7F" w14:textId="77777777" w:rsidR="00791291" w:rsidRPr="00C04993" w:rsidRDefault="000C22BE">
            <w:pPr>
              <w:spacing w:after="120" w:line="240" w:lineRule="auto"/>
            </w:pPr>
            <w:r w:rsidRPr="00C04993">
              <w:t xml:space="preserve">     dropRole: “readPrices”,</w:t>
            </w:r>
          </w:p>
          <w:p w14:paraId="29FAED6A" w14:textId="77777777" w:rsidR="00791291" w:rsidRPr="00C04993" w:rsidRDefault="000C22BE">
            <w:pPr>
              <w:spacing w:after="120" w:line="240" w:lineRule="auto"/>
            </w:pPr>
            <w:r w:rsidRPr="00C04993">
              <w:t xml:space="preserve">     writeConcern: </w:t>
            </w:r>
            <w:proofErr w:type="gramStart"/>
            <w:r w:rsidRPr="00C04993">
              <w:t>{ w</w:t>
            </w:r>
            <w:proofErr w:type="gramEnd"/>
            <w:r w:rsidRPr="00C04993">
              <w:t>: “majority” }</w:t>
            </w:r>
          </w:p>
          <w:p w14:paraId="1A72B5BB" w14:textId="77777777" w:rsidR="00791291" w:rsidRPr="00C04993" w:rsidRDefault="000C22BE">
            <w:pPr>
              <w:spacing w:after="120" w:line="240" w:lineRule="auto"/>
            </w:pPr>
            <w:r w:rsidRPr="00C04993">
              <w:t xml:space="preserve">   }</w:t>
            </w:r>
          </w:p>
          <w:p w14:paraId="3DB27F94" w14:textId="77777777" w:rsidR="00791291" w:rsidRPr="00C04993" w:rsidRDefault="000C22BE">
            <w:pPr>
              <w:widowControl w:val="0"/>
              <w:spacing w:line="240" w:lineRule="auto"/>
            </w:pPr>
            <w:r w:rsidRPr="00C04993">
              <w:t>)</w:t>
            </w:r>
          </w:p>
        </w:tc>
      </w:tr>
      <w:tr w:rsidR="0040350B" w:rsidRPr="00C04993" w14:paraId="550648D7" w14:textId="77777777">
        <w:trPr>
          <w:trHeight w:val="420"/>
        </w:trPr>
        <w:tc>
          <w:tcPr>
            <w:tcW w:w="15702" w:type="dxa"/>
            <w:gridSpan w:val="2"/>
            <w:shd w:val="clear" w:color="auto" w:fill="auto"/>
            <w:tcMar>
              <w:top w:w="100" w:type="dxa"/>
              <w:left w:w="100" w:type="dxa"/>
              <w:bottom w:w="100" w:type="dxa"/>
              <w:right w:w="100" w:type="dxa"/>
            </w:tcMar>
          </w:tcPr>
          <w:p w14:paraId="25A7B8C6" w14:textId="77777777" w:rsidR="00791291" w:rsidRPr="00C04993" w:rsidRDefault="000C22BE">
            <w:pPr>
              <w:spacing w:after="120" w:line="240" w:lineRule="auto"/>
              <w:rPr>
                <w:i/>
              </w:rPr>
            </w:pPr>
            <w:r w:rsidRPr="00C04993">
              <w:rPr>
                <w:b/>
                <w:i/>
              </w:rPr>
              <w:t>dropUser</w:t>
            </w:r>
          </w:p>
          <w:p w14:paraId="2E6845A5" w14:textId="77777777" w:rsidR="00791291" w:rsidRPr="00C04993" w:rsidRDefault="000C22BE">
            <w:pPr>
              <w:spacing w:after="120" w:line="240" w:lineRule="auto"/>
            </w:pPr>
            <w:r w:rsidRPr="00C04993">
              <w:t>El usuario puede eliminar a cualquier usuario de la base de datos dada. Aplique esta acción a los recursos de la base de datos.</w:t>
            </w:r>
          </w:p>
          <w:p w14:paraId="714489E1" w14:textId="77777777" w:rsidR="00791291" w:rsidRPr="00C04993" w:rsidRDefault="000C22BE">
            <w:pPr>
              <w:spacing w:after="120" w:line="240" w:lineRule="auto"/>
            </w:pPr>
            <w:r w:rsidRPr="00C04993">
              <w:t>use admin</w:t>
            </w:r>
          </w:p>
          <w:p w14:paraId="6D6A6CC1" w14:textId="77777777" w:rsidR="00791291" w:rsidRPr="00C04993" w:rsidRDefault="000C22BE">
            <w:pPr>
              <w:spacing w:after="120" w:line="240" w:lineRule="auto"/>
            </w:pPr>
            <w:proofErr w:type="gramStart"/>
            <w:r w:rsidRPr="00C04993">
              <w:t>db.runCommand</w:t>
            </w:r>
            <w:proofErr w:type="gramEnd"/>
            <w:r w:rsidRPr="00C04993">
              <w:t>( {</w:t>
            </w:r>
          </w:p>
          <w:p w14:paraId="26DB173C" w14:textId="77777777" w:rsidR="00791291" w:rsidRPr="00C04993" w:rsidRDefault="000C22BE">
            <w:pPr>
              <w:spacing w:after="120" w:line="240" w:lineRule="auto"/>
            </w:pPr>
            <w:r w:rsidRPr="00C04993">
              <w:t xml:space="preserve">   dropUser: “admin”,</w:t>
            </w:r>
          </w:p>
          <w:p w14:paraId="3E171AA9" w14:textId="77777777" w:rsidR="00791291" w:rsidRPr="00C04993" w:rsidRDefault="000C22BE">
            <w:pPr>
              <w:spacing w:after="120" w:line="240" w:lineRule="auto"/>
            </w:pPr>
            <w:r w:rsidRPr="00C04993">
              <w:t xml:space="preserve">   writeConcern: </w:t>
            </w:r>
            <w:proofErr w:type="gramStart"/>
            <w:r w:rsidRPr="00C04993">
              <w:t>{ w</w:t>
            </w:r>
            <w:proofErr w:type="gramEnd"/>
            <w:r w:rsidRPr="00C04993">
              <w:t>: “majority”, wtimeout: 5000 }</w:t>
            </w:r>
          </w:p>
          <w:p w14:paraId="17669246" w14:textId="77777777" w:rsidR="00791291" w:rsidRPr="00C04993" w:rsidRDefault="000C22BE">
            <w:pPr>
              <w:spacing w:after="120" w:line="240" w:lineRule="auto"/>
            </w:pPr>
            <w:r w:rsidRPr="00C04993">
              <w:t>} )</w:t>
            </w:r>
          </w:p>
        </w:tc>
      </w:tr>
      <w:tr w:rsidR="0040350B" w:rsidRPr="00C04993" w14:paraId="64D2D389" w14:textId="77777777">
        <w:trPr>
          <w:trHeight w:val="420"/>
        </w:trPr>
        <w:tc>
          <w:tcPr>
            <w:tcW w:w="15702" w:type="dxa"/>
            <w:gridSpan w:val="2"/>
            <w:shd w:val="clear" w:color="auto" w:fill="auto"/>
            <w:tcMar>
              <w:top w:w="100" w:type="dxa"/>
              <w:left w:w="100" w:type="dxa"/>
              <w:bottom w:w="100" w:type="dxa"/>
              <w:right w:w="100" w:type="dxa"/>
            </w:tcMar>
          </w:tcPr>
          <w:p w14:paraId="6D254FE5" w14:textId="77777777" w:rsidR="00791291" w:rsidRPr="00C04993" w:rsidRDefault="000C22BE">
            <w:pPr>
              <w:spacing w:after="120" w:line="240" w:lineRule="auto"/>
              <w:rPr>
                <w:i/>
              </w:rPr>
            </w:pPr>
            <w:r w:rsidRPr="00C04993">
              <w:rPr>
                <w:b/>
                <w:i/>
              </w:rPr>
              <w:t>grantRole</w:t>
            </w:r>
          </w:p>
          <w:p w14:paraId="4B7704B1" w14:textId="77777777" w:rsidR="00791291" w:rsidRPr="00C04993" w:rsidRDefault="000C22BE">
            <w:pPr>
              <w:spacing w:after="120" w:line="240" w:lineRule="auto"/>
            </w:pPr>
            <w:r w:rsidRPr="00C04993">
              <w:t>El usuario puede otorgar cualquier rol en la base de datos a cualquier usuario de cualquier base de datos del sistema. Aplique esta acción a los recursos de la base de datos.</w:t>
            </w:r>
          </w:p>
          <w:p w14:paraId="2FFBE7EC" w14:textId="77777777" w:rsidR="00791291" w:rsidRPr="00C04993" w:rsidRDefault="000C22BE">
            <w:pPr>
              <w:spacing w:after="120" w:line="240" w:lineRule="auto"/>
            </w:pPr>
            <w:r w:rsidRPr="00C04993">
              <w:t>use admini</w:t>
            </w:r>
          </w:p>
          <w:p w14:paraId="6DFD189B" w14:textId="77777777" w:rsidR="00791291" w:rsidRPr="00C04993" w:rsidRDefault="000C22BE">
            <w:pPr>
              <w:spacing w:after="120" w:line="240" w:lineRule="auto"/>
            </w:pPr>
            <w:proofErr w:type="gramStart"/>
            <w:r w:rsidRPr="00C04993">
              <w:t>db.grantPrivilegesToRole</w:t>
            </w:r>
            <w:proofErr w:type="gramEnd"/>
            <w:r w:rsidRPr="00C04993">
              <w:t>(</w:t>
            </w:r>
          </w:p>
          <w:p w14:paraId="21A5E447" w14:textId="77777777" w:rsidR="00791291" w:rsidRPr="00C04993" w:rsidRDefault="000C22BE">
            <w:pPr>
              <w:spacing w:after="120" w:line="240" w:lineRule="auto"/>
            </w:pPr>
            <w:r w:rsidRPr="00C04993">
              <w:t xml:space="preserve">  “inventoryCntrl01”,</w:t>
            </w:r>
          </w:p>
          <w:p w14:paraId="743335E8" w14:textId="77777777" w:rsidR="00791291" w:rsidRPr="00C04993" w:rsidRDefault="000C22BE">
            <w:pPr>
              <w:spacing w:after="120" w:line="240" w:lineRule="auto"/>
            </w:pPr>
            <w:r w:rsidRPr="00C04993">
              <w:t xml:space="preserve">  [</w:t>
            </w:r>
          </w:p>
          <w:p w14:paraId="6BA7F55F" w14:textId="77777777" w:rsidR="00791291" w:rsidRPr="00C04993" w:rsidRDefault="000C22BE">
            <w:pPr>
              <w:spacing w:after="120" w:line="240" w:lineRule="auto"/>
            </w:pPr>
            <w:r w:rsidRPr="00C04993">
              <w:t xml:space="preserve">    {</w:t>
            </w:r>
          </w:p>
          <w:p w14:paraId="257D3387" w14:textId="77777777" w:rsidR="00791291" w:rsidRPr="00C04993" w:rsidRDefault="000C22BE">
            <w:pPr>
              <w:spacing w:after="120" w:line="240" w:lineRule="auto"/>
            </w:pPr>
            <w:r w:rsidRPr="00C04993">
              <w:t xml:space="preserve">      resource: </w:t>
            </w:r>
            <w:proofErr w:type="gramStart"/>
            <w:r w:rsidRPr="00C04993">
              <w:t>{ db</w:t>
            </w:r>
            <w:proofErr w:type="gramEnd"/>
            <w:r w:rsidRPr="00C04993">
              <w:t>: “admin”, collection: “” },</w:t>
            </w:r>
          </w:p>
          <w:p w14:paraId="4F2E78D1" w14:textId="77777777" w:rsidR="00791291" w:rsidRPr="00C04993" w:rsidRDefault="000C22BE">
            <w:pPr>
              <w:spacing w:after="120" w:line="240" w:lineRule="auto"/>
            </w:pPr>
            <w:r w:rsidRPr="00C04993">
              <w:t xml:space="preserve">      actions: [ “insert</w:t>
            </w:r>
            <w:proofErr w:type="gramStart"/>
            <w:r w:rsidRPr="00C04993">
              <w:t>” ]</w:t>
            </w:r>
            <w:proofErr w:type="gramEnd"/>
          </w:p>
          <w:p w14:paraId="44DDBB4C" w14:textId="77777777" w:rsidR="00791291" w:rsidRPr="00C04993" w:rsidRDefault="000C22BE">
            <w:pPr>
              <w:spacing w:after="120" w:line="240" w:lineRule="auto"/>
            </w:pPr>
            <w:r w:rsidRPr="00C04993">
              <w:t xml:space="preserve">    },</w:t>
            </w:r>
          </w:p>
          <w:p w14:paraId="0967367E" w14:textId="77777777" w:rsidR="00791291" w:rsidRPr="00C04993" w:rsidRDefault="000C22BE">
            <w:pPr>
              <w:spacing w:after="120" w:line="240" w:lineRule="auto"/>
            </w:pPr>
            <w:r w:rsidRPr="00C04993">
              <w:t xml:space="preserve">    {</w:t>
            </w:r>
          </w:p>
          <w:p w14:paraId="57A2381E" w14:textId="77777777" w:rsidR="00791291" w:rsidRPr="00C04993" w:rsidRDefault="000C22BE">
            <w:pPr>
              <w:spacing w:after="120" w:line="240" w:lineRule="auto"/>
            </w:pPr>
            <w:r w:rsidRPr="00C04993">
              <w:t xml:space="preserve">      resource: </w:t>
            </w:r>
            <w:proofErr w:type="gramStart"/>
            <w:r w:rsidRPr="00C04993">
              <w:t>{ db</w:t>
            </w:r>
            <w:proofErr w:type="gramEnd"/>
            <w:r w:rsidRPr="00C04993">
              <w:t>: “admin”, collection: “system.js” },</w:t>
            </w:r>
          </w:p>
          <w:p w14:paraId="054FC785" w14:textId="77777777" w:rsidR="00791291" w:rsidRPr="00C04993" w:rsidRDefault="000C22BE">
            <w:pPr>
              <w:spacing w:after="120" w:line="240" w:lineRule="auto"/>
            </w:pPr>
            <w:r w:rsidRPr="00C04993">
              <w:t xml:space="preserve">      actions: [ “find</w:t>
            </w:r>
            <w:proofErr w:type="gramStart"/>
            <w:r w:rsidRPr="00C04993">
              <w:t>” ]</w:t>
            </w:r>
            <w:proofErr w:type="gramEnd"/>
          </w:p>
          <w:p w14:paraId="60A5ED04" w14:textId="77777777" w:rsidR="00791291" w:rsidRPr="00C04993" w:rsidRDefault="000C22BE">
            <w:pPr>
              <w:spacing w:after="120" w:line="240" w:lineRule="auto"/>
            </w:pPr>
            <w:r w:rsidRPr="00C04993">
              <w:t xml:space="preserve">    }</w:t>
            </w:r>
          </w:p>
          <w:p w14:paraId="58829907" w14:textId="77777777" w:rsidR="00791291" w:rsidRPr="00C04993" w:rsidRDefault="000C22BE">
            <w:pPr>
              <w:spacing w:after="120" w:line="240" w:lineRule="auto"/>
            </w:pPr>
            <w:r w:rsidRPr="00C04993">
              <w:t xml:space="preserve">  ],</w:t>
            </w:r>
          </w:p>
          <w:p w14:paraId="253594EF" w14:textId="77777777" w:rsidR="00791291" w:rsidRPr="00C04993" w:rsidRDefault="000C22BE">
            <w:pPr>
              <w:spacing w:after="120" w:line="240" w:lineRule="auto"/>
            </w:pPr>
            <w:r w:rsidRPr="00C04993">
              <w:t xml:space="preserve">  </w:t>
            </w:r>
            <w:proofErr w:type="gramStart"/>
            <w:r w:rsidRPr="00C04993">
              <w:t>{ w</w:t>
            </w:r>
            <w:proofErr w:type="gramEnd"/>
            <w:r w:rsidRPr="00C04993">
              <w:t>: “majority” }</w:t>
            </w:r>
          </w:p>
          <w:p w14:paraId="139F642D" w14:textId="77777777" w:rsidR="00791291" w:rsidRPr="00C04993" w:rsidRDefault="000C22BE">
            <w:pPr>
              <w:spacing w:after="120" w:line="240" w:lineRule="auto"/>
            </w:pPr>
            <w:r w:rsidRPr="00C04993">
              <w:t>)</w:t>
            </w:r>
          </w:p>
        </w:tc>
      </w:tr>
      <w:tr w:rsidR="0040350B" w:rsidRPr="00C04993" w14:paraId="7754C6A8" w14:textId="77777777">
        <w:trPr>
          <w:trHeight w:val="420"/>
        </w:trPr>
        <w:tc>
          <w:tcPr>
            <w:tcW w:w="15702" w:type="dxa"/>
            <w:gridSpan w:val="2"/>
            <w:shd w:val="clear" w:color="auto" w:fill="auto"/>
            <w:tcMar>
              <w:top w:w="100" w:type="dxa"/>
              <w:left w:w="100" w:type="dxa"/>
              <w:bottom w:w="100" w:type="dxa"/>
              <w:right w:w="100" w:type="dxa"/>
            </w:tcMar>
          </w:tcPr>
          <w:p w14:paraId="070A09A9" w14:textId="77777777" w:rsidR="00791291" w:rsidRPr="00C04993" w:rsidRDefault="000C22BE">
            <w:pPr>
              <w:spacing w:after="120" w:line="240" w:lineRule="auto"/>
              <w:rPr>
                <w:b/>
                <w:i/>
              </w:rPr>
            </w:pPr>
            <w:r w:rsidRPr="00C04993">
              <w:rPr>
                <w:b/>
                <w:i/>
              </w:rPr>
              <w:t>revokeRole</w:t>
            </w:r>
          </w:p>
          <w:p w14:paraId="27215889" w14:textId="77777777" w:rsidR="00791291" w:rsidRPr="00C04993" w:rsidRDefault="000C22BE">
            <w:pPr>
              <w:spacing w:after="120" w:line="240" w:lineRule="auto"/>
            </w:pPr>
            <w:r w:rsidRPr="00C04993">
              <w:t>El usuario puede eliminar cualquier rol de cualquier usuario de cualquier base de datos del sistema. Aplique esta acción a los recursos de la base de datos.</w:t>
            </w:r>
          </w:p>
          <w:p w14:paraId="454E45D4" w14:textId="77777777" w:rsidR="00791291" w:rsidRPr="00C04993" w:rsidRDefault="00791291">
            <w:pPr>
              <w:spacing w:after="120" w:line="240" w:lineRule="auto"/>
            </w:pPr>
          </w:p>
          <w:p w14:paraId="66D9A97C" w14:textId="77777777" w:rsidR="00791291" w:rsidRPr="00C04993" w:rsidRDefault="000C22BE">
            <w:pPr>
              <w:spacing w:after="120" w:line="240" w:lineRule="auto"/>
            </w:pPr>
            <w:proofErr w:type="gramStart"/>
            <w:r w:rsidRPr="00C04993">
              <w:t>db.revokePrivilegesFromRole</w:t>
            </w:r>
            <w:proofErr w:type="gramEnd"/>
            <w:r w:rsidRPr="00C04993">
              <w:t>(</w:t>
            </w:r>
          </w:p>
          <w:p w14:paraId="4747E139" w14:textId="77777777" w:rsidR="00791291" w:rsidRPr="00C04993" w:rsidRDefault="000C22BE">
            <w:pPr>
              <w:spacing w:after="120" w:line="240" w:lineRule="auto"/>
            </w:pPr>
            <w:r w:rsidRPr="00C04993">
              <w:t xml:space="preserve">   “associate”,</w:t>
            </w:r>
          </w:p>
          <w:p w14:paraId="2B98261E" w14:textId="77777777" w:rsidR="00791291" w:rsidRPr="00C04993" w:rsidRDefault="000C22BE">
            <w:pPr>
              <w:spacing w:after="120" w:line="240" w:lineRule="auto"/>
            </w:pPr>
            <w:r w:rsidRPr="00C04993">
              <w:t xml:space="preserve">   [</w:t>
            </w:r>
          </w:p>
          <w:p w14:paraId="06FB21A5" w14:textId="77777777" w:rsidR="00791291" w:rsidRPr="00C04993" w:rsidRDefault="000C22BE">
            <w:pPr>
              <w:spacing w:after="120" w:line="240" w:lineRule="auto"/>
            </w:pPr>
            <w:r w:rsidRPr="00C04993">
              <w:t xml:space="preserve">     {</w:t>
            </w:r>
          </w:p>
          <w:p w14:paraId="6B467B20" w14:textId="77777777" w:rsidR="00791291" w:rsidRPr="00C04993" w:rsidRDefault="000C22BE">
            <w:pPr>
              <w:spacing w:after="120" w:line="240" w:lineRule="auto"/>
            </w:pPr>
            <w:r w:rsidRPr="00C04993">
              <w:t xml:space="preserve">     </w:t>
            </w:r>
          </w:p>
          <w:p w14:paraId="09EE5FB5" w14:textId="77777777" w:rsidR="00791291" w:rsidRPr="00C04993" w:rsidRDefault="00791291">
            <w:pPr>
              <w:spacing w:after="120" w:line="240" w:lineRule="auto"/>
            </w:pPr>
          </w:p>
          <w:p w14:paraId="18DA5795" w14:textId="77777777" w:rsidR="00791291" w:rsidRPr="00C04993" w:rsidRDefault="000C22BE">
            <w:pPr>
              <w:spacing w:after="120" w:line="240" w:lineRule="auto"/>
            </w:pPr>
            <w:r w:rsidRPr="00C04993">
              <w:t xml:space="preserve">  resource: </w:t>
            </w:r>
            <w:proofErr w:type="gramStart"/>
            <w:r w:rsidRPr="00C04993">
              <w:t>{ db</w:t>
            </w:r>
            <w:proofErr w:type="gramEnd"/>
            <w:r w:rsidRPr="00C04993">
              <w:t>: “admin”, collection: “” },</w:t>
            </w:r>
          </w:p>
          <w:p w14:paraId="0B5EA4C8" w14:textId="77777777" w:rsidR="00791291" w:rsidRPr="00C04993" w:rsidRDefault="000C22BE">
            <w:pPr>
              <w:spacing w:after="120" w:line="240" w:lineRule="auto"/>
            </w:pPr>
            <w:r w:rsidRPr="00C04993">
              <w:t xml:space="preserve">       actions: [ “createCollection”, “createIndex”, “find</w:t>
            </w:r>
            <w:proofErr w:type="gramStart"/>
            <w:r w:rsidRPr="00C04993">
              <w:t>” ]</w:t>
            </w:r>
            <w:proofErr w:type="gramEnd"/>
          </w:p>
          <w:p w14:paraId="48E4423B" w14:textId="77777777" w:rsidR="00791291" w:rsidRPr="00C04993" w:rsidRDefault="000C22BE">
            <w:pPr>
              <w:spacing w:after="120" w:line="240" w:lineRule="auto"/>
            </w:pPr>
            <w:r w:rsidRPr="00C04993">
              <w:t xml:space="preserve">     }</w:t>
            </w:r>
          </w:p>
          <w:p w14:paraId="77CDA666" w14:textId="77777777" w:rsidR="00791291" w:rsidRPr="00C04993" w:rsidRDefault="000C22BE">
            <w:pPr>
              <w:spacing w:after="120" w:line="240" w:lineRule="auto"/>
            </w:pPr>
            <w:r w:rsidRPr="00C04993">
              <w:t xml:space="preserve">   ],</w:t>
            </w:r>
          </w:p>
          <w:p w14:paraId="27759682" w14:textId="77777777" w:rsidR="00791291" w:rsidRPr="00C04993" w:rsidRDefault="000C22BE">
            <w:pPr>
              <w:spacing w:after="120" w:line="240" w:lineRule="auto"/>
            </w:pPr>
            <w:r w:rsidRPr="00C04993">
              <w:t xml:space="preserve">   </w:t>
            </w:r>
            <w:proofErr w:type="gramStart"/>
            <w:r w:rsidRPr="00C04993">
              <w:t>{ w</w:t>
            </w:r>
            <w:proofErr w:type="gramEnd"/>
            <w:r w:rsidRPr="00C04993">
              <w:t>: “majority” }</w:t>
            </w:r>
          </w:p>
          <w:p w14:paraId="651BD204" w14:textId="77777777" w:rsidR="00791291" w:rsidRPr="00C04993" w:rsidRDefault="000C22BE">
            <w:pPr>
              <w:spacing w:after="120" w:line="240" w:lineRule="auto"/>
            </w:pPr>
            <w:r w:rsidRPr="00C04993">
              <w:t>)</w:t>
            </w:r>
          </w:p>
        </w:tc>
      </w:tr>
      <w:tr w:rsidR="0040350B" w:rsidRPr="00C04993" w14:paraId="68A01F3E" w14:textId="77777777">
        <w:trPr>
          <w:trHeight w:val="420"/>
        </w:trPr>
        <w:tc>
          <w:tcPr>
            <w:tcW w:w="15702" w:type="dxa"/>
            <w:gridSpan w:val="2"/>
            <w:shd w:val="clear" w:color="auto" w:fill="auto"/>
            <w:tcMar>
              <w:top w:w="100" w:type="dxa"/>
              <w:left w:w="100" w:type="dxa"/>
              <w:bottom w:w="100" w:type="dxa"/>
              <w:right w:w="100" w:type="dxa"/>
            </w:tcMar>
          </w:tcPr>
          <w:p w14:paraId="0A5607C1" w14:textId="77777777" w:rsidR="00791291" w:rsidRPr="00C04993" w:rsidRDefault="000C22BE">
            <w:pPr>
              <w:spacing w:after="120" w:line="240" w:lineRule="auto"/>
              <w:rPr>
                <w:i/>
              </w:rPr>
            </w:pPr>
            <w:r w:rsidRPr="00C04993">
              <w:rPr>
                <w:b/>
                <w:i/>
              </w:rPr>
              <w:t>setAuthenticationRestriction</w:t>
            </w:r>
          </w:p>
          <w:p w14:paraId="2174402C" w14:textId="77777777" w:rsidR="00791291" w:rsidRPr="00C04993" w:rsidRDefault="000C22BE">
            <w:pPr>
              <w:spacing w:after="120" w:line="240" w:lineRule="auto"/>
            </w:pPr>
            <w:r w:rsidRPr="00C04993">
              <w:t>El usuario puede especificar el campo de restricciones de autenticación en el userdocumento al ejecutar los siguientes comandos:</w:t>
            </w:r>
          </w:p>
          <w:p w14:paraId="03CE8F49" w14:textId="77777777" w:rsidR="00791291" w:rsidRPr="00C04993" w:rsidRDefault="00791291">
            <w:pPr>
              <w:spacing w:after="120" w:line="240" w:lineRule="auto"/>
            </w:pPr>
          </w:p>
          <w:p w14:paraId="265B98F2" w14:textId="77777777" w:rsidR="00791291" w:rsidRPr="00C04993" w:rsidRDefault="000C22BE">
            <w:pPr>
              <w:spacing w:after="120" w:line="240" w:lineRule="auto"/>
            </w:pPr>
            <w:r w:rsidRPr="00C04993">
              <w:t>•</w:t>
            </w:r>
            <w:r w:rsidRPr="00C04993">
              <w:tab/>
              <w:t>crear usuario</w:t>
            </w:r>
          </w:p>
          <w:p w14:paraId="230742F3" w14:textId="77777777" w:rsidR="00791291" w:rsidRPr="00C04993" w:rsidRDefault="000C22BE">
            <w:pPr>
              <w:spacing w:after="120" w:line="240" w:lineRule="auto"/>
            </w:pPr>
            <w:r w:rsidRPr="00C04993">
              <w:t>•</w:t>
            </w:r>
            <w:r w:rsidRPr="00C04993">
              <w:tab/>
              <w:t>actualizarUsuario</w:t>
            </w:r>
          </w:p>
        </w:tc>
      </w:tr>
      <w:tr w:rsidR="0040350B" w:rsidRPr="00C04993" w14:paraId="2BC48F39" w14:textId="77777777">
        <w:trPr>
          <w:trHeight w:val="420"/>
        </w:trPr>
        <w:tc>
          <w:tcPr>
            <w:tcW w:w="15702" w:type="dxa"/>
            <w:gridSpan w:val="2"/>
            <w:shd w:val="clear" w:color="auto" w:fill="auto"/>
            <w:tcMar>
              <w:top w:w="100" w:type="dxa"/>
              <w:left w:w="100" w:type="dxa"/>
              <w:bottom w:w="100" w:type="dxa"/>
              <w:right w:w="100" w:type="dxa"/>
            </w:tcMar>
          </w:tcPr>
          <w:p w14:paraId="61DB8BDA" w14:textId="77777777" w:rsidR="00791291" w:rsidRPr="00C04993" w:rsidRDefault="000C22BE">
            <w:pPr>
              <w:spacing w:after="120" w:line="240" w:lineRule="auto"/>
              <w:rPr>
                <w:i/>
              </w:rPr>
            </w:pPr>
            <w:r w:rsidRPr="00C04993">
              <w:rPr>
                <w:b/>
                <w:i/>
              </w:rPr>
              <w:t>viewRole</w:t>
            </w:r>
          </w:p>
          <w:p w14:paraId="3E910D7A" w14:textId="77777777" w:rsidR="00791291" w:rsidRPr="00C04993" w:rsidRDefault="000C22BE">
            <w:pPr>
              <w:spacing w:after="120" w:line="240" w:lineRule="auto"/>
            </w:pPr>
            <w:r w:rsidRPr="00C04993">
              <w:t>El usuario puede ver información sobre cualquier rol en la base de datos dada. Aplique esta acción a los recursos de la base de datos.</w:t>
            </w:r>
          </w:p>
          <w:p w14:paraId="5DBECEA5" w14:textId="77777777" w:rsidR="00791291" w:rsidRPr="00C04993" w:rsidRDefault="000C22BE">
            <w:pPr>
              <w:spacing w:after="120" w:line="240" w:lineRule="auto"/>
            </w:pPr>
            <w:proofErr w:type="gramStart"/>
            <w:r w:rsidRPr="00C04993">
              <w:t>db.getRoles</w:t>
            </w:r>
            <w:proofErr w:type="gramEnd"/>
            <w:r w:rsidRPr="00C04993">
              <w:t>(</w:t>
            </w:r>
          </w:p>
          <w:p w14:paraId="7C0A7B29" w14:textId="77777777" w:rsidR="00791291" w:rsidRPr="00C04993" w:rsidRDefault="000C22BE">
            <w:pPr>
              <w:spacing w:after="120" w:line="240" w:lineRule="auto"/>
            </w:pPr>
            <w:r w:rsidRPr="00C04993">
              <w:t xml:space="preserve">    {</w:t>
            </w:r>
          </w:p>
          <w:p w14:paraId="3923D153" w14:textId="77777777" w:rsidR="00791291" w:rsidRPr="00C04993" w:rsidRDefault="000C22BE">
            <w:pPr>
              <w:spacing w:after="120" w:line="240" w:lineRule="auto"/>
            </w:pPr>
            <w:r w:rsidRPr="00C04993">
              <w:t xml:space="preserve">      rolesInfo: 1,</w:t>
            </w:r>
          </w:p>
          <w:p w14:paraId="2E2239B1" w14:textId="77777777" w:rsidR="00791291" w:rsidRPr="00C04993" w:rsidRDefault="000C22BE">
            <w:pPr>
              <w:spacing w:after="120" w:line="240" w:lineRule="auto"/>
            </w:pPr>
            <w:r w:rsidRPr="00C04993">
              <w:t xml:space="preserve">      </w:t>
            </w:r>
            <w:proofErr w:type="gramStart"/>
            <w:r w:rsidRPr="00C04993">
              <w:t>showPrivileges:true</w:t>
            </w:r>
            <w:proofErr w:type="gramEnd"/>
            <w:r w:rsidRPr="00C04993">
              <w:t>,</w:t>
            </w:r>
          </w:p>
          <w:p w14:paraId="720BFB49" w14:textId="77777777" w:rsidR="00791291" w:rsidRPr="00C04993" w:rsidRDefault="000C22BE">
            <w:pPr>
              <w:spacing w:after="120" w:line="240" w:lineRule="auto"/>
            </w:pPr>
            <w:r w:rsidRPr="00C04993">
              <w:t xml:space="preserve">      showBuiltinRoles: true</w:t>
            </w:r>
          </w:p>
          <w:p w14:paraId="50B4245E" w14:textId="77777777" w:rsidR="00791291" w:rsidRPr="00C04993" w:rsidRDefault="000C22BE">
            <w:pPr>
              <w:spacing w:after="120" w:line="240" w:lineRule="auto"/>
            </w:pPr>
            <w:r w:rsidRPr="00C04993">
              <w:t xml:space="preserve">    }</w:t>
            </w:r>
          </w:p>
          <w:p w14:paraId="29E405F0" w14:textId="77777777" w:rsidR="00791291" w:rsidRPr="00C04993" w:rsidRDefault="000C22BE">
            <w:pPr>
              <w:spacing w:after="120" w:line="240" w:lineRule="auto"/>
            </w:pPr>
            <w:r w:rsidRPr="00C04993">
              <w:t>)</w:t>
            </w:r>
          </w:p>
        </w:tc>
      </w:tr>
      <w:tr w:rsidR="00791291" w:rsidRPr="00C04993" w14:paraId="34E17FF8" w14:textId="77777777">
        <w:trPr>
          <w:trHeight w:val="420"/>
        </w:trPr>
        <w:tc>
          <w:tcPr>
            <w:tcW w:w="15702" w:type="dxa"/>
            <w:gridSpan w:val="2"/>
            <w:shd w:val="clear" w:color="auto" w:fill="auto"/>
            <w:tcMar>
              <w:top w:w="100" w:type="dxa"/>
              <w:left w:w="100" w:type="dxa"/>
              <w:bottom w:w="100" w:type="dxa"/>
              <w:right w:w="100" w:type="dxa"/>
            </w:tcMar>
          </w:tcPr>
          <w:p w14:paraId="2EB738AD" w14:textId="77777777" w:rsidR="00791291" w:rsidRPr="00C04993" w:rsidRDefault="000C22BE">
            <w:pPr>
              <w:spacing w:after="120" w:line="240" w:lineRule="auto"/>
              <w:rPr>
                <w:i/>
              </w:rPr>
            </w:pPr>
            <w:r w:rsidRPr="00C04993">
              <w:rPr>
                <w:b/>
                <w:i/>
              </w:rPr>
              <w:t>viewUser</w:t>
            </w:r>
          </w:p>
          <w:p w14:paraId="46061CD0" w14:textId="77777777" w:rsidR="00791291" w:rsidRPr="00C04993" w:rsidRDefault="000C22BE">
            <w:pPr>
              <w:spacing w:after="120" w:line="240" w:lineRule="auto"/>
            </w:pPr>
            <w:r w:rsidRPr="00C04993">
              <w:t>El usuario puede ver la información de cualquier usuario en la base de datos dada. Aplique esta acción a los recursos de la base de datos indicamos el siguiente comando en la consola;</w:t>
            </w:r>
          </w:p>
          <w:p w14:paraId="738C3AD7" w14:textId="77777777" w:rsidR="00791291" w:rsidRPr="00C04993" w:rsidRDefault="000C22BE">
            <w:pPr>
              <w:spacing w:after="120" w:line="240" w:lineRule="auto"/>
            </w:pPr>
            <w:r w:rsidRPr="00C04993">
              <w:t>•</w:t>
            </w:r>
            <w:r w:rsidRPr="00C04993">
              <w:tab/>
            </w:r>
            <w:proofErr w:type="gramStart"/>
            <w:r w:rsidRPr="00C04993">
              <w:t>db.getUsers</w:t>
            </w:r>
            <w:proofErr w:type="gramEnd"/>
            <w:r w:rsidRPr="00C04993">
              <w:t>({ filter: { mechanisms: “SCRAM-SHA-256” } })</w:t>
            </w:r>
          </w:p>
          <w:p w14:paraId="65BA3DCB" w14:textId="77777777" w:rsidR="00791291" w:rsidRPr="00C04993" w:rsidRDefault="000C22BE">
            <w:pPr>
              <w:spacing w:after="120" w:line="240" w:lineRule="auto"/>
            </w:pPr>
            <w:r w:rsidRPr="00C04993">
              <w:rPr>
                <w:b/>
              </w:rPr>
              <w:t>•</w:t>
            </w:r>
            <w:r w:rsidRPr="00C04993">
              <w:rPr>
                <w:b/>
              </w:rPr>
              <w:tab/>
            </w:r>
            <w:proofErr w:type="gramStart"/>
            <w:r w:rsidRPr="00C04993">
              <w:t>db.getUsers</w:t>
            </w:r>
            <w:proofErr w:type="gramEnd"/>
            <w:r w:rsidRPr="00C04993">
              <w:t>()</w:t>
            </w:r>
          </w:p>
        </w:tc>
      </w:tr>
    </w:tbl>
    <w:p w14:paraId="49F72429" w14:textId="77777777" w:rsidR="00F86B63" w:rsidRPr="00C04993" w:rsidRDefault="00F86B63">
      <w:pPr>
        <w:spacing w:after="120" w:line="240" w:lineRule="auto"/>
        <w:rPr>
          <w:b/>
        </w:rPr>
      </w:pPr>
    </w:p>
    <w:p w14:paraId="29331548" w14:textId="77777777" w:rsidR="00791291" w:rsidRPr="00C04993" w:rsidRDefault="000C22BE">
      <w:pPr>
        <w:spacing w:after="120" w:line="240" w:lineRule="auto"/>
        <w:rPr>
          <w:b/>
        </w:rPr>
      </w:pPr>
      <w:r w:rsidRPr="00C04993">
        <w:rPr>
          <w:b/>
        </w:rPr>
        <w:t>2. Lenguajes de definición y manipulación de datos</w:t>
      </w:r>
    </w:p>
    <w:tbl>
      <w:tblPr>
        <w:tblStyle w:val="affff7"/>
        <w:tblW w:w="156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90"/>
      </w:tblGrid>
      <w:tr w:rsidR="0040350B" w:rsidRPr="00C04993" w14:paraId="2F611EC4" w14:textId="77777777">
        <w:trPr>
          <w:trHeight w:val="513"/>
        </w:trPr>
        <w:tc>
          <w:tcPr>
            <w:tcW w:w="15690" w:type="dxa"/>
            <w:shd w:val="clear" w:color="auto" w:fill="8DB3E2"/>
          </w:tcPr>
          <w:p w14:paraId="27C44393" w14:textId="77777777" w:rsidR="00791291" w:rsidRPr="00C04993" w:rsidRDefault="000C22BE">
            <w:pPr>
              <w:pStyle w:val="Ttulo1"/>
              <w:jc w:val="center"/>
              <w:outlineLvl w:val="0"/>
              <w:rPr>
                <w:color w:val="auto"/>
                <w:sz w:val="22"/>
                <w:szCs w:val="22"/>
              </w:rPr>
            </w:pPr>
            <w:r w:rsidRPr="00C04993">
              <w:rPr>
                <w:color w:val="auto"/>
                <w:sz w:val="22"/>
                <w:szCs w:val="22"/>
              </w:rPr>
              <w:t>Cuadro de texto</w:t>
            </w:r>
          </w:p>
        </w:tc>
      </w:tr>
      <w:tr w:rsidR="00791291" w:rsidRPr="00C04993" w14:paraId="18C33FE0" w14:textId="77777777">
        <w:tc>
          <w:tcPr>
            <w:tcW w:w="15690" w:type="dxa"/>
            <w:shd w:val="clear" w:color="auto" w:fill="auto"/>
          </w:tcPr>
          <w:p w14:paraId="3BE6202B" w14:textId="77777777" w:rsidR="00C001F3" w:rsidRPr="00C04993" w:rsidRDefault="000C22BE">
            <w:pPr>
              <w:spacing w:after="120"/>
              <w:rPr>
                <w:color w:val="auto"/>
              </w:rPr>
            </w:pPr>
            <w:r w:rsidRPr="00C04993">
              <w:rPr>
                <w:color w:val="auto"/>
              </w:rPr>
              <w:t xml:space="preserve">Dentro de la administración de los registros o documentos de una base de datos necesitamos ciertas acciones que permiten procesar la información para mejorar la </w:t>
            </w:r>
            <w:r w:rsidR="00F86B63" w:rsidRPr="00C04993">
              <w:rPr>
                <w:color w:val="auto"/>
              </w:rPr>
              <w:t>misma</w:t>
            </w:r>
            <w:r w:rsidRPr="00C04993">
              <w:rPr>
                <w:color w:val="auto"/>
              </w:rPr>
              <w:t>, para ello</w:t>
            </w:r>
            <w:r w:rsidR="00AE2CC0" w:rsidRPr="00C04993">
              <w:rPr>
                <w:color w:val="auto"/>
              </w:rPr>
              <w:t>,</w:t>
            </w:r>
            <w:r w:rsidRPr="00C04993">
              <w:rPr>
                <w:color w:val="auto"/>
              </w:rPr>
              <w:t xml:space="preserve"> tenemos el </w:t>
            </w:r>
            <w:r w:rsidRPr="00C04993">
              <w:rPr>
                <w:b/>
                <w:color w:val="auto"/>
              </w:rPr>
              <w:t>Lenguaje de Manipulación de Datos (DML)</w:t>
            </w:r>
            <w:r w:rsidRPr="00C04993">
              <w:rPr>
                <w:color w:val="auto"/>
              </w:rPr>
              <w:t xml:space="preserve">, </w:t>
            </w:r>
            <w:r w:rsidR="00AF3377" w:rsidRPr="00C04993">
              <w:rPr>
                <w:color w:val="auto"/>
              </w:rPr>
              <w:t xml:space="preserve">que </w:t>
            </w:r>
            <w:r w:rsidRPr="00C04993">
              <w:rPr>
                <w:color w:val="auto"/>
              </w:rPr>
              <w:t>son procedimientos proporcionados por los sistemas gestores de bases de datos que permite a los usuarios llevar a cabo ciertas tareas</w:t>
            </w:r>
            <w:r w:rsidR="00AF3377" w:rsidRPr="00C04993">
              <w:rPr>
                <w:color w:val="auto"/>
              </w:rPr>
              <w:t>,</w:t>
            </w:r>
            <w:r w:rsidRPr="00C04993">
              <w:rPr>
                <w:color w:val="auto"/>
              </w:rPr>
              <w:t xml:space="preserve"> como consulta y modificación; y </w:t>
            </w:r>
            <w:r w:rsidRPr="00C04993">
              <w:rPr>
                <w:b/>
                <w:color w:val="auto"/>
              </w:rPr>
              <w:t>Lenguaje de definición de Datos (DDL)</w:t>
            </w:r>
            <w:r w:rsidRPr="00C04993">
              <w:rPr>
                <w:color w:val="auto"/>
              </w:rPr>
              <w:t xml:space="preserve"> que es un lenguaje para describir los datos y sus relaciones en una base de datos</w:t>
            </w:r>
            <w:r w:rsidR="00C001F3" w:rsidRPr="00C04993">
              <w:rPr>
                <w:color w:val="auto"/>
              </w:rPr>
              <w:t>,</w:t>
            </w:r>
            <w:r w:rsidRPr="00C04993">
              <w:rPr>
                <w:color w:val="auto"/>
              </w:rPr>
              <w:t xml:space="preserve"> los cuales permiten dentro de sus funcionalidades</w:t>
            </w:r>
            <w:r w:rsidR="00937241" w:rsidRPr="00C04993">
              <w:rPr>
                <w:color w:val="auto"/>
              </w:rPr>
              <w:t>,</w:t>
            </w:r>
            <w:r w:rsidRPr="00C04993">
              <w:rPr>
                <w:color w:val="auto"/>
              </w:rPr>
              <w:t xml:space="preserve"> la creación, modificación y borrado de tablas. </w:t>
            </w:r>
          </w:p>
          <w:p w14:paraId="066CD8BB" w14:textId="77777777" w:rsidR="00791291" w:rsidRPr="00C04993" w:rsidRDefault="000C22BE">
            <w:pPr>
              <w:spacing w:after="120"/>
              <w:rPr>
                <w:color w:val="auto"/>
              </w:rPr>
            </w:pPr>
            <w:r w:rsidRPr="00C04993">
              <w:rPr>
                <w:color w:val="auto"/>
              </w:rPr>
              <w:t xml:space="preserve">DML: se ejecutan cuando un usuario intenta modificar datos mediante un evento de lenguaje de manipulación de datos (DML). Los eventos DML son instrucciones </w:t>
            </w:r>
            <w:r w:rsidRPr="00C04993">
              <w:rPr>
                <w:i/>
                <w:color w:val="auto"/>
              </w:rPr>
              <w:t>INSERT, UPDATE</w:t>
            </w:r>
            <w:r w:rsidRPr="00C04993">
              <w:rPr>
                <w:color w:val="auto"/>
              </w:rPr>
              <w:t xml:space="preserve"> o </w:t>
            </w:r>
            <w:r w:rsidRPr="00C04993">
              <w:rPr>
                <w:i/>
                <w:color w:val="auto"/>
              </w:rPr>
              <w:t>DELETE</w:t>
            </w:r>
            <w:r w:rsidRPr="00C04993">
              <w:rPr>
                <w:color w:val="auto"/>
              </w:rPr>
              <w:t xml:space="preserve"> de una tabla o vista. (González, E. 2015)</w:t>
            </w:r>
          </w:p>
        </w:tc>
      </w:tr>
    </w:tbl>
    <w:p w14:paraId="157621DC" w14:textId="77777777" w:rsidR="00791291" w:rsidRPr="00C04993" w:rsidRDefault="00791291">
      <w:pPr>
        <w:spacing w:after="120" w:line="240" w:lineRule="auto"/>
        <w:rPr>
          <w:b/>
        </w:rPr>
      </w:pPr>
    </w:p>
    <w:p w14:paraId="6FFDB236" w14:textId="77777777" w:rsidR="00791291" w:rsidRPr="00C04993" w:rsidRDefault="000C22BE">
      <w:pPr>
        <w:spacing w:after="120" w:line="240" w:lineRule="auto"/>
        <w:rPr>
          <w:b/>
        </w:rPr>
      </w:pPr>
      <w:r w:rsidRPr="00C04993">
        <w:rPr>
          <w:b/>
        </w:rPr>
        <w:t>2.1. Lenguaje de definición de datos DDL</w:t>
      </w:r>
    </w:p>
    <w:p w14:paraId="75D32019" w14:textId="77777777" w:rsidR="00791291" w:rsidRPr="00C04993" w:rsidRDefault="00791291"/>
    <w:p w14:paraId="3F835312" w14:textId="78C1FFCA" w:rsidR="00791291" w:rsidRPr="00C04993" w:rsidRDefault="00791291"/>
    <w:p w14:paraId="457EE789" w14:textId="3085560D" w:rsidR="00D157CE" w:rsidRPr="00C04993" w:rsidRDefault="00D157CE"/>
    <w:tbl>
      <w:tblPr>
        <w:tblW w:w="0" w:type="auto"/>
        <w:tblCellMar>
          <w:top w:w="15" w:type="dxa"/>
          <w:left w:w="15" w:type="dxa"/>
          <w:bottom w:w="15" w:type="dxa"/>
          <w:right w:w="15" w:type="dxa"/>
        </w:tblCellMar>
        <w:tblLook w:val="04A0" w:firstRow="1" w:lastRow="0" w:firstColumn="1" w:lastColumn="0" w:noHBand="0" w:noVBand="1"/>
      </w:tblPr>
      <w:tblGrid>
        <w:gridCol w:w="15690"/>
      </w:tblGrid>
      <w:tr w:rsidR="0040350B" w:rsidRPr="00C04993" w14:paraId="04B966D1" w14:textId="77777777" w:rsidTr="00D157CE">
        <w:trPr>
          <w:trHeight w:val="513"/>
        </w:trPr>
        <w:tc>
          <w:tcPr>
            <w:tcW w:w="0" w:type="auto"/>
            <w:tcBorders>
              <w:top w:val="single" w:sz="4" w:space="0" w:color="4BACC6"/>
              <w:left w:val="single" w:sz="4" w:space="0" w:color="FFFFFF"/>
              <w:bottom w:val="single" w:sz="4" w:space="0" w:color="FFFFFF"/>
              <w:right w:val="single" w:sz="4" w:space="0" w:color="FFFFFF"/>
            </w:tcBorders>
            <w:shd w:val="clear" w:color="auto" w:fill="8DB3E2"/>
            <w:tcMar>
              <w:top w:w="0" w:type="dxa"/>
              <w:left w:w="115" w:type="dxa"/>
              <w:bottom w:w="0" w:type="dxa"/>
              <w:right w:w="115" w:type="dxa"/>
            </w:tcMar>
            <w:hideMark/>
          </w:tcPr>
          <w:p w14:paraId="015DC0C8" w14:textId="77777777" w:rsidR="00D157CE" w:rsidRPr="00C04993" w:rsidRDefault="00D157CE">
            <w:pPr>
              <w:pStyle w:val="Ttulo1"/>
              <w:jc w:val="center"/>
            </w:pPr>
            <w:r w:rsidRPr="00C04993">
              <w:rPr>
                <w:b/>
                <w:bCs/>
                <w:sz w:val="32"/>
                <w:szCs w:val="32"/>
              </w:rPr>
              <w:t>Cuadro de texto</w:t>
            </w:r>
          </w:p>
        </w:tc>
      </w:tr>
      <w:tr w:rsidR="0040350B" w:rsidRPr="00C04993" w14:paraId="301043D4" w14:textId="77777777" w:rsidTr="00D157CE">
        <w:tc>
          <w:tcPr>
            <w:tcW w:w="0" w:type="auto"/>
            <w:tcBorders>
              <w:top w:val="single" w:sz="4" w:space="0" w:color="FFFFFF"/>
              <w:left w:val="single" w:sz="4" w:space="0" w:color="FFFFFF"/>
              <w:bottom w:val="single" w:sz="4" w:space="0" w:color="4BACC6"/>
              <w:right w:val="single" w:sz="4" w:space="0" w:color="FFFFFF"/>
            </w:tcBorders>
            <w:shd w:val="clear" w:color="auto" w:fill="DBEEF3"/>
            <w:tcMar>
              <w:top w:w="0" w:type="dxa"/>
              <w:left w:w="115" w:type="dxa"/>
              <w:bottom w:w="0" w:type="dxa"/>
              <w:right w:w="115" w:type="dxa"/>
            </w:tcMar>
            <w:hideMark/>
          </w:tcPr>
          <w:p w14:paraId="57AA0F35" w14:textId="05D89FDA" w:rsidR="00D157CE" w:rsidRPr="00C04993" w:rsidRDefault="00D157CE">
            <w:pPr>
              <w:pStyle w:val="NormalWeb"/>
              <w:spacing w:before="0" w:beforeAutospacing="0" w:after="120" w:afterAutospacing="0"/>
            </w:pPr>
            <w:r w:rsidRPr="00C04993">
              <w:rPr>
                <w:rFonts w:ascii="Arial" w:hAnsi="Arial" w:cs="Arial"/>
                <w:sz w:val="22"/>
                <w:szCs w:val="22"/>
              </w:rPr>
              <w:t>DDL: se ejecutan en respuesta a una variedad de eventos de lenguaje de definición de datos (DDL). Estos eventos corresponden principalmente a instrucciones CREATE, ALTER y DROP de Transact-SQL, y a determinados procedimientos almacenados del sistema que ejecutan operaciones de tipo DDL. (González, E. 2015)</w:t>
            </w:r>
            <w:r w:rsidR="00BD2DCE" w:rsidRPr="00C04993">
              <w:rPr>
                <w:rFonts w:ascii="Arial" w:hAnsi="Arial" w:cs="Arial"/>
                <w:sz w:val="22"/>
                <w:szCs w:val="22"/>
              </w:rPr>
              <w:t xml:space="preserve">. Definir </w:t>
            </w:r>
          </w:p>
          <w:p w14:paraId="32163AD4" w14:textId="3EC49AD4" w:rsidR="00D157CE" w:rsidRPr="00C04993" w:rsidRDefault="00FE70A8">
            <w:pPr>
              <w:pStyle w:val="NormalWeb"/>
              <w:spacing w:before="0" w:beforeAutospacing="0" w:after="120" w:afterAutospacing="0"/>
            </w:pPr>
            <w:r w:rsidRPr="00C04993">
              <w:rPr>
                <w:rFonts w:ascii="Arial" w:hAnsi="Arial" w:cs="Arial"/>
                <w:sz w:val="22"/>
                <w:szCs w:val="22"/>
              </w:rPr>
              <w:t>Para empezar, lo</w:t>
            </w:r>
            <w:r w:rsidR="00D157CE" w:rsidRPr="00C04993">
              <w:rPr>
                <w:rFonts w:ascii="Arial" w:hAnsi="Arial" w:cs="Arial"/>
                <w:sz w:val="22"/>
                <w:szCs w:val="22"/>
              </w:rPr>
              <w:t xml:space="preserve"> primero que se debe hacer cuando estamos frente a un sistema gestor de bases de datos </w:t>
            </w:r>
            <w:r w:rsidRPr="00C04993">
              <w:rPr>
                <w:rFonts w:ascii="Arial" w:hAnsi="Arial" w:cs="Arial"/>
                <w:sz w:val="22"/>
                <w:szCs w:val="22"/>
              </w:rPr>
              <w:t xml:space="preserve">es </w:t>
            </w:r>
            <w:r w:rsidR="00D157CE" w:rsidRPr="00C04993">
              <w:rPr>
                <w:rFonts w:ascii="Arial" w:hAnsi="Arial" w:cs="Arial"/>
                <w:sz w:val="22"/>
                <w:szCs w:val="22"/>
              </w:rPr>
              <w:t xml:space="preserve">registrar la creación de bases de datos </w:t>
            </w:r>
            <w:r w:rsidR="00BD2DCE" w:rsidRPr="00C04993">
              <w:rPr>
                <w:rFonts w:ascii="Arial" w:hAnsi="Arial" w:cs="Arial"/>
                <w:sz w:val="22"/>
                <w:szCs w:val="22"/>
              </w:rPr>
              <w:t xml:space="preserve">precisando </w:t>
            </w:r>
            <w:r w:rsidR="00D157CE" w:rsidRPr="00C04993">
              <w:rPr>
                <w:rFonts w:ascii="Arial" w:hAnsi="Arial" w:cs="Arial"/>
                <w:sz w:val="22"/>
                <w:szCs w:val="22"/>
              </w:rPr>
              <w:t>el lenguaje de definición (</w:t>
            </w:r>
            <w:r w:rsidR="00D157CE" w:rsidRPr="00C04993">
              <w:rPr>
                <w:rFonts w:ascii="Arial" w:hAnsi="Arial" w:cs="Arial"/>
                <w:i/>
                <w:iCs/>
                <w:sz w:val="22"/>
                <w:szCs w:val="22"/>
              </w:rPr>
              <w:t>Data Definition Language</w:t>
            </w:r>
            <w:r w:rsidR="00D157CE" w:rsidRPr="00C04993">
              <w:rPr>
                <w:rFonts w:ascii="Arial" w:hAnsi="Arial" w:cs="Arial"/>
                <w:sz w:val="22"/>
                <w:szCs w:val="22"/>
              </w:rPr>
              <w:t>, DDL),como un</w:t>
            </w:r>
            <w:r w:rsidR="00BD2DCE" w:rsidRPr="00C04993">
              <w:rPr>
                <w:rFonts w:ascii="Arial" w:hAnsi="Arial" w:cs="Arial"/>
                <w:sz w:val="22"/>
                <w:szCs w:val="22"/>
              </w:rPr>
              <w:t>o</w:t>
            </w:r>
            <w:r w:rsidR="00D157CE" w:rsidRPr="00C04993">
              <w:rPr>
                <w:rFonts w:ascii="Arial" w:hAnsi="Arial" w:cs="Arial"/>
                <w:sz w:val="22"/>
                <w:szCs w:val="22"/>
              </w:rPr>
              <w:t xml:space="preserve"> proporcionado por el sistema de gestión de base de datos que permite a los</w:t>
            </w:r>
            <w:r w:rsidR="00BD2DCE" w:rsidRPr="00C04993">
              <w:rPr>
                <w:rFonts w:ascii="Arial" w:hAnsi="Arial" w:cs="Arial"/>
                <w:sz w:val="22"/>
                <w:szCs w:val="22"/>
              </w:rPr>
              <w:t xml:space="preserve"> </w:t>
            </w:r>
            <w:r w:rsidR="00D157CE" w:rsidRPr="00C04993">
              <w:rPr>
                <w:rFonts w:ascii="Arial" w:hAnsi="Arial" w:cs="Arial"/>
                <w:sz w:val="22"/>
                <w:szCs w:val="22"/>
              </w:rPr>
              <w:t>administradores de la misma</w:t>
            </w:r>
            <w:r w:rsidR="00BD2DCE" w:rsidRPr="00C04993">
              <w:rPr>
                <w:rFonts w:ascii="Arial" w:hAnsi="Arial" w:cs="Arial"/>
                <w:sz w:val="22"/>
                <w:szCs w:val="22"/>
              </w:rPr>
              <w:t>,</w:t>
            </w:r>
            <w:r w:rsidR="00D157CE" w:rsidRPr="00C04993">
              <w:rPr>
                <w:rFonts w:ascii="Arial" w:hAnsi="Arial" w:cs="Arial"/>
                <w:sz w:val="22"/>
                <w:szCs w:val="22"/>
              </w:rPr>
              <w:t xml:space="preserve"> llevar a cabo las tareas de definición de las estructuras de las tablas y </w:t>
            </w:r>
            <w:r w:rsidR="00BD2DCE" w:rsidRPr="00C04993">
              <w:rPr>
                <w:rFonts w:ascii="Arial" w:hAnsi="Arial" w:cs="Arial"/>
                <w:sz w:val="22"/>
                <w:szCs w:val="22"/>
              </w:rPr>
              <w:t>las</w:t>
            </w:r>
            <w:r w:rsidR="00D157CE" w:rsidRPr="00C04993">
              <w:rPr>
                <w:rFonts w:ascii="Arial" w:hAnsi="Arial" w:cs="Arial"/>
                <w:sz w:val="22"/>
                <w:szCs w:val="22"/>
              </w:rPr>
              <w:t xml:space="preserve"> relaciones que almacen</w:t>
            </w:r>
            <w:r w:rsidR="00BD2DCE" w:rsidRPr="00C04993">
              <w:rPr>
                <w:rFonts w:ascii="Arial" w:hAnsi="Arial" w:cs="Arial"/>
                <w:sz w:val="22"/>
                <w:szCs w:val="22"/>
              </w:rPr>
              <w:t>an</w:t>
            </w:r>
            <w:r w:rsidR="00D157CE" w:rsidRPr="00C04993">
              <w:rPr>
                <w:rFonts w:ascii="Arial" w:hAnsi="Arial" w:cs="Arial"/>
                <w:sz w:val="22"/>
                <w:szCs w:val="22"/>
              </w:rPr>
              <w:t xml:space="preserve"> datos o registros como también el proceso que permit</w:t>
            </w:r>
            <w:r w:rsidR="00BD2DCE" w:rsidRPr="00C04993">
              <w:rPr>
                <w:rFonts w:ascii="Arial" w:hAnsi="Arial" w:cs="Arial"/>
                <w:sz w:val="22"/>
                <w:szCs w:val="22"/>
              </w:rPr>
              <w:t>e</w:t>
            </w:r>
            <w:r w:rsidR="00D157CE" w:rsidRPr="00C04993">
              <w:rPr>
                <w:rFonts w:ascii="Arial" w:hAnsi="Arial" w:cs="Arial"/>
                <w:sz w:val="22"/>
                <w:szCs w:val="22"/>
              </w:rPr>
              <w:t>n consultarlos</w:t>
            </w:r>
            <w:r w:rsidR="00BD2DCE" w:rsidRPr="00C04993">
              <w:rPr>
                <w:rFonts w:ascii="Arial" w:hAnsi="Arial" w:cs="Arial"/>
                <w:sz w:val="22"/>
                <w:szCs w:val="22"/>
              </w:rPr>
              <w:t xml:space="preserve"> como </w:t>
            </w:r>
            <w:r w:rsidR="00D157CE" w:rsidRPr="00C04993">
              <w:rPr>
                <w:rFonts w:ascii="Arial" w:hAnsi="Arial" w:cs="Arial"/>
                <w:sz w:val="22"/>
                <w:szCs w:val="22"/>
              </w:rPr>
              <w:t xml:space="preserve">parte fundamental para tener </w:t>
            </w:r>
            <w:r w:rsidR="00BD2DCE" w:rsidRPr="00C04993">
              <w:rPr>
                <w:rFonts w:ascii="Arial" w:hAnsi="Arial" w:cs="Arial"/>
                <w:sz w:val="22"/>
                <w:szCs w:val="22"/>
              </w:rPr>
              <w:t>la</w:t>
            </w:r>
            <w:r w:rsidR="00D157CE" w:rsidRPr="00C04993">
              <w:rPr>
                <w:rFonts w:ascii="Arial" w:hAnsi="Arial" w:cs="Arial"/>
                <w:sz w:val="22"/>
                <w:szCs w:val="22"/>
              </w:rPr>
              <w:t xml:space="preserve"> base de datos.</w:t>
            </w:r>
          </w:p>
          <w:p w14:paraId="19DBB80D" w14:textId="26BF792B" w:rsidR="00D157CE" w:rsidRPr="00C04993" w:rsidRDefault="00D157CE">
            <w:pPr>
              <w:pStyle w:val="NormalWeb"/>
              <w:spacing w:before="0" w:beforeAutospacing="0" w:after="120" w:afterAutospacing="0"/>
            </w:pPr>
            <w:r w:rsidRPr="00C04993">
              <w:rPr>
                <w:rFonts w:ascii="Arial" w:hAnsi="Arial" w:cs="Arial"/>
                <w:sz w:val="22"/>
                <w:szCs w:val="22"/>
              </w:rPr>
              <w:t>Esta definición de la estructura de la base de datos (DDL)</w:t>
            </w:r>
            <w:r w:rsidR="00BD2DCE" w:rsidRPr="00C04993">
              <w:rPr>
                <w:rFonts w:ascii="Arial" w:hAnsi="Arial" w:cs="Arial"/>
                <w:sz w:val="22"/>
                <w:szCs w:val="22"/>
              </w:rPr>
              <w:t>,</w:t>
            </w:r>
            <w:r w:rsidRPr="00C04993">
              <w:rPr>
                <w:rFonts w:ascii="Arial" w:hAnsi="Arial" w:cs="Arial"/>
                <w:sz w:val="22"/>
                <w:szCs w:val="22"/>
              </w:rPr>
              <w:t xml:space="preserve"> incluye tanto la creación inicial de los diferentes objetos que</w:t>
            </w:r>
            <w:r w:rsidR="00BD2DCE" w:rsidRPr="00C04993">
              <w:rPr>
                <w:rFonts w:ascii="Arial" w:hAnsi="Arial" w:cs="Arial"/>
                <w:sz w:val="22"/>
                <w:szCs w:val="22"/>
              </w:rPr>
              <w:t xml:space="preserve"> la</w:t>
            </w:r>
            <w:r w:rsidRPr="00C04993">
              <w:rPr>
                <w:rFonts w:ascii="Arial" w:hAnsi="Arial" w:cs="Arial"/>
                <w:sz w:val="22"/>
                <w:szCs w:val="22"/>
              </w:rPr>
              <w:t xml:space="preserve"> formarán como el mantenimiento de esa estructura o tablas. La sintaxis del DDL utilizan acciones que se repiten para distintos objetos. </w:t>
            </w:r>
            <w:r w:rsidR="00BD2DCE" w:rsidRPr="00C04993">
              <w:rPr>
                <w:rFonts w:ascii="Arial" w:hAnsi="Arial" w:cs="Arial"/>
                <w:sz w:val="22"/>
                <w:szCs w:val="22"/>
              </w:rPr>
              <w:t>Un e</w:t>
            </w:r>
            <w:r w:rsidRPr="00C04993">
              <w:rPr>
                <w:rFonts w:ascii="Arial" w:hAnsi="Arial" w:cs="Arial"/>
                <w:sz w:val="22"/>
                <w:szCs w:val="22"/>
              </w:rPr>
              <w:t xml:space="preserve">jemplo para crear un objeto nuevo </w:t>
            </w:r>
            <w:r w:rsidR="00BD2DCE" w:rsidRPr="00C04993">
              <w:rPr>
                <w:rFonts w:ascii="Arial" w:hAnsi="Arial" w:cs="Arial"/>
                <w:sz w:val="22"/>
                <w:szCs w:val="22"/>
              </w:rPr>
              <w:t xml:space="preserve">con </w:t>
            </w:r>
            <w:r w:rsidRPr="00C04993">
              <w:rPr>
                <w:rFonts w:ascii="Arial" w:hAnsi="Arial" w:cs="Arial"/>
                <w:sz w:val="22"/>
                <w:szCs w:val="22"/>
              </w:rPr>
              <w:t>la acción registrada será CREATE</w:t>
            </w:r>
            <w:r w:rsidR="00BD2DCE" w:rsidRPr="00C04993">
              <w:rPr>
                <w:rFonts w:ascii="Arial" w:hAnsi="Arial" w:cs="Arial"/>
                <w:sz w:val="22"/>
                <w:szCs w:val="22"/>
              </w:rPr>
              <w:t>,</w:t>
            </w:r>
            <w:r w:rsidRPr="00C04993">
              <w:rPr>
                <w:rFonts w:ascii="Arial" w:hAnsi="Arial" w:cs="Arial"/>
                <w:sz w:val="22"/>
                <w:szCs w:val="22"/>
              </w:rPr>
              <w:t xml:space="preserve"> continuando el tipo de objeto a registrar. CREATE DATABASE es la sintaxis para registrar una base de datos nueva, CREATE TABLE permite registrar una nueva tabla, CREATE INDEX registra un nuevo índice; por otra parte, podremos registrar sus eliminaciones a los objetos creados utilizando la sintaxis DROP (DROP TABLE, DROP INDEX…) y para modificar algún componente del objeto ya creado</w:t>
            </w:r>
            <w:r w:rsidR="00BD2DCE" w:rsidRPr="00C04993">
              <w:rPr>
                <w:rFonts w:ascii="Arial" w:hAnsi="Arial" w:cs="Arial"/>
                <w:sz w:val="22"/>
                <w:szCs w:val="22"/>
              </w:rPr>
              <w:t>,</w:t>
            </w:r>
            <w:r w:rsidRPr="00C04993">
              <w:rPr>
                <w:rFonts w:ascii="Arial" w:hAnsi="Arial" w:cs="Arial"/>
                <w:sz w:val="22"/>
                <w:szCs w:val="22"/>
              </w:rPr>
              <w:t xml:space="preserve"> utilizamos la sintaxis ALTER, ALTER TABLE, ALTER INDEX etc.</w:t>
            </w:r>
          </w:p>
          <w:p w14:paraId="1D3086D1" w14:textId="222D5CAD" w:rsidR="00D157CE" w:rsidRPr="00C04993" w:rsidRDefault="00D157CE">
            <w:pPr>
              <w:pStyle w:val="NormalWeb"/>
              <w:spacing w:before="0" w:beforeAutospacing="0" w:after="120" w:afterAutospacing="0"/>
            </w:pPr>
            <w:r w:rsidRPr="00C04993">
              <w:rPr>
                <w:rFonts w:ascii="Arial" w:hAnsi="Arial" w:cs="Arial"/>
                <w:sz w:val="22"/>
                <w:szCs w:val="22"/>
              </w:rPr>
              <w:t>El objetivo principal de SQL como lenguaje de definición (DDL) son la creación, modificación y borrado de las tablas que componen la base de datos, así como de los índices, vistas, sinónimos, permisos, etc. que pudieran expresar sobre las mismas. Veremos la siguiente sintaxis para ser aplicado en Mysql como el Gestor de Bases de datos:</w:t>
            </w:r>
          </w:p>
          <w:p w14:paraId="69B0CD53" w14:textId="77777777" w:rsidR="00D157CE" w:rsidRPr="00C04993" w:rsidRDefault="00D157CE">
            <w:pPr>
              <w:pStyle w:val="NormalWeb"/>
              <w:spacing w:before="0" w:beforeAutospacing="0" w:after="120" w:afterAutospacing="0"/>
              <w:ind w:left="284"/>
            </w:pPr>
            <w:r w:rsidRPr="00C04993">
              <w:rPr>
                <w:rFonts w:ascii="Arial" w:hAnsi="Arial" w:cs="Arial"/>
                <w:b/>
                <w:bCs/>
                <w:sz w:val="22"/>
                <w:szCs w:val="22"/>
              </w:rPr>
              <w:t>Tabla 5. </w:t>
            </w:r>
          </w:p>
          <w:p w14:paraId="3EC1DB58" w14:textId="77777777" w:rsidR="00D157CE" w:rsidRPr="00C04993" w:rsidRDefault="00D157CE">
            <w:pPr>
              <w:pStyle w:val="NormalWeb"/>
              <w:spacing w:before="0" w:beforeAutospacing="0" w:after="120" w:afterAutospacing="0"/>
              <w:ind w:left="284"/>
            </w:pPr>
            <w:r w:rsidRPr="00C04993">
              <w:rPr>
                <w:rFonts w:ascii="Arial" w:hAnsi="Arial" w:cs="Arial"/>
                <w:sz w:val="22"/>
                <w:szCs w:val="22"/>
              </w:rPr>
              <w:t>Creación, modificación y borrado de tablas</w:t>
            </w:r>
          </w:p>
          <w:tbl>
            <w:tblPr>
              <w:tblW w:w="0" w:type="auto"/>
              <w:tblCellMar>
                <w:top w:w="15" w:type="dxa"/>
                <w:left w:w="15" w:type="dxa"/>
                <w:bottom w:w="15" w:type="dxa"/>
                <w:right w:w="15" w:type="dxa"/>
              </w:tblCellMar>
              <w:tblLook w:val="04A0" w:firstRow="1" w:lastRow="0" w:firstColumn="1" w:lastColumn="0" w:noHBand="0" w:noVBand="1"/>
            </w:tblPr>
            <w:tblGrid>
              <w:gridCol w:w="7133"/>
              <w:gridCol w:w="6327"/>
            </w:tblGrid>
            <w:tr w:rsidR="0040350B" w:rsidRPr="00C04993" w14:paraId="3F884C76" w14:textId="77777777">
              <w:tc>
                <w:tcPr>
                  <w:tcW w:w="0" w:type="auto"/>
                  <w:tcBorders>
                    <w:top w:val="single" w:sz="4" w:space="0" w:color="F79646"/>
                    <w:left w:val="single" w:sz="4" w:space="0" w:color="F79646"/>
                    <w:bottom w:val="single" w:sz="4" w:space="0" w:color="F79646"/>
                  </w:tcBorders>
                  <w:shd w:val="clear" w:color="auto" w:fill="F79646"/>
                  <w:tcMar>
                    <w:top w:w="100" w:type="dxa"/>
                    <w:left w:w="100" w:type="dxa"/>
                    <w:bottom w:w="100" w:type="dxa"/>
                    <w:right w:w="100" w:type="dxa"/>
                  </w:tcMar>
                  <w:hideMark/>
                </w:tcPr>
                <w:p w14:paraId="2E0891EA" w14:textId="77777777" w:rsidR="00D157CE" w:rsidRPr="00C04993" w:rsidRDefault="00D157CE">
                  <w:pPr>
                    <w:pStyle w:val="NormalWeb"/>
                    <w:spacing w:before="0" w:beforeAutospacing="0" w:after="120" w:afterAutospacing="0"/>
                    <w:jc w:val="center"/>
                  </w:pPr>
                  <w:r w:rsidRPr="00C04993">
                    <w:rPr>
                      <w:rFonts w:ascii="Arial" w:hAnsi="Arial" w:cs="Arial"/>
                      <w:b/>
                      <w:bCs/>
                      <w:sz w:val="22"/>
                      <w:szCs w:val="22"/>
                    </w:rPr>
                    <w:t>Sintaxis SQL</w:t>
                  </w:r>
                </w:p>
              </w:tc>
              <w:tc>
                <w:tcPr>
                  <w:tcW w:w="0" w:type="auto"/>
                  <w:tcBorders>
                    <w:top w:val="single" w:sz="4" w:space="0" w:color="F79646"/>
                    <w:bottom w:val="single" w:sz="4" w:space="0" w:color="F79646"/>
                    <w:right w:val="single" w:sz="4" w:space="0" w:color="F79646"/>
                  </w:tcBorders>
                  <w:shd w:val="clear" w:color="auto" w:fill="F79646"/>
                  <w:tcMar>
                    <w:top w:w="100" w:type="dxa"/>
                    <w:left w:w="100" w:type="dxa"/>
                    <w:bottom w:w="100" w:type="dxa"/>
                    <w:right w:w="100" w:type="dxa"/>
                  </w:tcMar>
                  <w:hideMark/>
                </w:tcPr>
                <w:p w14:paraId="19D29AC6" w14:textId="77777777" w:rsidR="00D157CE" w:rsidRPr="00C04993" w:rsidRDefault="00D157CE">
                  <w:pPr>
                    <w:pStyle w:val="NormalWeb"/>
                    <w:spacing w:before="0" w:beforeAutospacing="0" w:after="120" w:afterAutospacing="0"/>
                    <w:jc w:val="center"/>
                  </w:pPr>
                  <w:r w:rsidRPr="00C04993">
                    <w:rPr>
                      <w:rFonts w:ascii="Arial" w:hAnsi="Arial" w:cs="Arial"/>
                      <w:b/>
                      <w:bCs/>
                      <w:sz w:val="22"/>
                      <w:szCs w:val="22"/>
                    </w:rPr>
                    <w:t>Descripción</w:t>
                  </w:r>
                </w:p>
              </w:tc>
            </w:tr>
            <w:tr w:rsidR="0040350B" w:rsidRPr="00C04993" w14:paraId="327B6553" w14:textId="77777777">
              <w:tc>
                <w:tcPr>
                  <w:tcW w:w="0" w:type="auto"/>
                  <w:tcBorders>
                    <w:top w:val="single" w:sz="4" w:space="0" w:color="F79646"/>
                    <w:left w:val="single" w:sz="4" w:space="0" w:color="FFFFFF"/>
                    <w:bottom w:val="single" w:sz="4" w:space="0" w:color="FFFFFF"/>
                    <w:right w:val="single" w:sz="4" w:space="0" w:color="FFFFFF"/>
                  </w:tcBorders>
                  <w:shd w:val="clear" w:color="auto" w:fill="FDEADA"/>
                  <w:tcMar>
                    <w:top w:w="100" w:type="dxa"/>
                    <w:left w:w="100" w:type="dxa"/>
                    <w:bottom w:w="100" w:type="dxa"/>
                    <w:right w:w="100" w:type="dxa"/>
                  </w:tcMar>
                  <w:hideMark/>
                </w:tcPr>
                <w:p w14:paraId="6AEA1CFC" w14:textId="77777777" w:rsidR="00D157CE" w:rsidRPr="00C04993" w:rsidRDefault="00D157CE">
                  <w:pPr>
                    <w:pStyle w:val="NormalWeb"/>
                    <w:spacing w:before="0" w:beforeAutospacing="0" w:after="120" w:afterAutospacing="0"/>
                  </w:pPr>
                  <w:r w:rsidRPr="00C04993">
                    <w:rPr>
                      <w:rFonts w:ascii="Arial" w:hAnsi="Arial" w:cs="Arial"/>
                      <w:b/>
                      <w:bCs/>
                      <w:sz w:val="22"/>
                      <w:szCs w:val="22"/>
                    </w:rPr>
                    <w:t>Create database Nomdb;</w:t>
                  </w:r>
                </w:p>
              </w:tc>
              <w:tc>
                <w:tcPr>
                  <w:tcW w:w="0" w:type="auto"/>
                  <w:tcBorders>
                    <w:top w:val="single" w:sz="4" w:space="0" w:color="F79646"/>
                    <w:left w:val="single" w:sz="4" w:space="0" w:color="FFFFFF"/>
                    <w:bottom w:val="single" w:sz="4" w:space="0" w:color="FFFFFF"/>
                    <w:right w:val="single" w:sz="4" w:space="0" w:color="FFFFFF"/>
                  </w:tcBorders>
                  <w:shd w:val="clear" w:color="auto" w:fill="FDEADA"/>
                  <w:tcMar>
                    <w:top w:w="100" w:type="dxa"/>
                    <w:left w:w="100" w:type="dxa"/>
                    <w:bottom w:w="100" w:type="dxa"/>
                    <w:right w:w="100" w:type="dxa"/>
                  </w:tcMar>
                  <w:hideMark/>
                </w:tcPr>
                <w:p w14:paraId="3266F2BF" w14:textId="77777777" w:rsidR="00D157CE" w:rsidRPr="00C04993" w:rsidRDefault="00D157CE">
                  <w:pPr>
                    <w:pStyle w:val="NormalWeb"/>
                    <w:spacing w:before="0" w:beforeAutospacing="0" w:after="120" w:afterAutospacing="0"/>
                  </w:pPr>
                  <w:r w:rsidRPr="00C04993">
                    <w:rPr>
                      <w:rFonts w:ascii="Arial" w:hAnsi="Arial" w:cs="Arial"/>
                      <w:sz w:val="22"/>
                      <w:szCs w:val="22"/>
                    </w:rPr>
                    <w:t>Creación de base de datos.</w:t>
                  </w:r>
                </w:p>
              </w:tc>
            </w:tr>
            <w:tr w:rsidR="0040350B" w:rsidRPr="00C04993" w14:paraId="1542416A" w14:textId="77777777">
              <w:tc>
                <w:tcPr>
                  <w:tcW w:w="0" w:type="auto"/>
                  <w:tcBorders>
                    <w:top w:val="single" w:sz="4" w:space="0" w:color="FFFFFF"/>
                    <w:left w:val="single" w:sz="4" w:space="0" w:color="FFFFFF"/>
                    <w:bottom w:val="single" w:sz="4" w:space="0" w:color="FFFFFF"/>
                    <w:right w:val="single" w:sz="4" w:space="0" w:color="FFFFFF"/>
                  </w:tcBorders>
                  <w:shd w:val="clear" w:color="auto" w:fill="DBEEF3"/>
                  <w:tcMar>
                    <w:top w:w="100" w:type="dxa"/>
                    <w:left w:w="100" w:type="dxa"/>
                    <w:bottom w:w="100" w:type="dxa"/>
                    <w:right w:w="100" w:type="dxa"/>
                  </w:tcMar>
                  <w:hideMark/>
                </w:tcPr>
                <w:p w14:paraId="42EAF61F" w14:textId="77777777" w:rsidR="00D157CE" w:rsidRPr="00C04993" w:rsidRDefault="00D157CE">
                  <w:pPr>
                    <w:pStyle w:val="NormalWeb"/>
                    <w:spacing w:before="0" w:beforeAutospacing="0" w:after="120" w:afterAutospacing="0"/>
                  </w:pPr>
                  <w:r w:rsidRPr="00C04993">
                    <w:rPr>
                      <w:rFonts w:ascii="Arial" w:hAnsi="Arial" w:cs="Arial"/>
                      <w:b/>
                      <w:bCs/>
                      <w:sz w:val="22"/>
                      <w:szCs w:val="22"/>
                    </w:rPr>
                    <w:t>Use Nomdb;</w:t>
                  </w:r>
                </w:p>
              </w:tc>
              <w:tc>
                <w:tcPr>
                  <w:tcW w:w="0" w:type="auto"/>
                  <w:tcBorders>
                    <w:top w:val="single" w:sz="4" w:space="0" w:color="FFFFFF"/>
                    <w:left w:val="single" w:sz="4" w:space="0" w:color="FFFFFF"/>
                    <w:bottom w:val="single" w:sz="4" w:space="0" w:color="FFFFFF"/>
                    <w:right w:val="single" w:sz="4" w:space="0" w:color="FFFFFF"/>
                  </w:tcBorders>
                  <w:shd w:val="clear" w:color="auto" w:fill="DBEEF3"/>
                  <w:tcMar>
                    <w:top w:w="100" w:type="dxa"/>
                    <w:left w:w="100" w:type="dxa"/>
                    <w:bottom w:w="100" w:type="dxa"/>
                    <w:right w:w="100" w:type="dxa"/>
                  </w:tcMar>
                  <w:hideMark/>
                </w:tcPr>
                <w:p w14:paraId="4AF0DC5A" w14:textId="77777777" w:rsidR="00D157CE" w:rsidRPr="00C04993" w:rsidRDefault="00D157CE">
                  <w:pPr>
                    <w:pStyle w:val="NormalWeb"/>
                    <w:spacing w:before="0" w:beforeAutospacing="0" w:after="120" w:afterAutospacing="0"/>
                  </w:pPr>
                  <w:r w:rsidRPr="00C04993">
                    <w:rPr>
                      <w:rFonts w:ascii="Arial" w:hAnsi="Arial" w:cs="Arial"/>
                      <w:sz w:val="22"/>
                      <w:szCs w:val="22"/>
                    </w:rPr>
                    <w:t>Ingresa a la base de datos para registrar tablas.</w:t>
                  </w:r>
                </w:p>
              </w:tc>
            </w:tr>
            <w:tr w:rsidR="0040350B" w:rsidRPr="00C04993" w14:paraId="15E5DD3D" w14:textId="77777777">
              <w:tc>
                <w:tcPr>
                  <w:tcW w:w="0" w:type="auto"/>
                  <w:tcBorders>
                    <w:top w:val="single" w:sz="4" w:space="0" w:color="FFFFFF"/>
                    <w:left w:val="single" w:sz="4" w:space="0" w:color="FFFFFF"/>
                    <w:bottom w:val="single" w:sz="4" w:space="0" w:color="FFFFFF"/>
                    <w:right w:val="single" w:sz="4" w:space="0" w:color="FFFFFF"/>
                  </w:tcBorders>
                  <w:shd w:val="clear" w:color="auto" w:fill="FDEADA"/>
                  <w:tcMar>
                    <w:top w:w="100" w:type="dxa"/>
                    <w:left w:w="100" w:type="dxa"/>
                    <w:bottom w:w="100" w:type="dxa"/>
                    <w:right w:w="100" w:type="dxa"/>
                  </w:tcMar>
                  <w:hideMark/>
                </w:tcPr>
                <w:p w14:paraId="29D43562" w14:textId="77777777" w:rsidR="00D157CE" w:rsidRPr="00C04993" w:rsidRDefault="00D157CE">
                  <w:pPr>
                    <w:pStyle w:val="NormalWeb"/>
                    <w:spacing w:before="0" w:beforeAutospacing="0" w:after="120" w:afterAutospacing="0"/>
                  </w:pPr>
                  <w:r w:rsidRPr="00C04993">
                    <w:rPr>
                      <w:rFonts w:ascii="Arial" w:hAnsi="Arial" w:cs="Arial"/>
                      <w:b/>
                      <w:bCs/>
                      <w:sz w:val="22"/>
                      <w:szCs w:val="22"/>
                    </w:rPr>
                    <w:t>Create table Nomt1;</w:t>
                  </w:r>
                </w:p>
              </w:tc>
              <w:tc>
                <w:tcPr>
                  <w:tcW w:w="0" w:type="auto"/>
                  <w:tcBorders>
                    <w:top w:val="single" w:sz="4" w:space="0" w:color="FFFFFF"/>
                    <w:left w:val="single" w:sz="4" w:space="0" w:color="FFFFFF"/>
                    <w:bottom w:val="single" w:sz="4" w:space="0" w:color="FFFFFF"/>
                    <w:right w:val="single" w:sz="4" w:space="0" w:color="FFFFFF"/>
                  </w:tcBorders>
                  <w:shd w:val="clear" w:color="auto" w:fill="FDEADA"/>
                  <w:tcMar>
                    <w:top w:w="100" w:type="dxa"/>
                    <w:left w:w="100" w:type="dxa"/>
                    <w:bottom w:w="100" w:type="dxa"/>
                    <w:right w:w="100" w:type="dxa"/>
                  </w:tcMar>
                  <w:hideMark/>
                </w:tcPr>
                <w:p w14:paraId="4D10BB14" w14:textId="77777777" w:rsidR="00D157CE" w:rsidRPr="00C04993" w:rsidRDefault="00D157CE">
                  <w:pPr>
                    <w:pStyle w:val="NormalWeb"/>
                    <w:spacing w:before="0" w:beforeAutospacing="0" w:after="120" w:afterAutospacing="0"/>
                  </w:pPr>
                  <w:r w:rsidRPr="00C04993">
                    <w:rPr>
                      <w:rFonts w:ascii="Arial" w:hAnsi="Arial" w:cs="Arial"/>
                      <w:sz w:val="22"/>
                      <w:szCs w:val="22"/>
                    </w:rPr>
                    <w:t>Crear Tabla.</w:t>
                  </w:r>
                </w:p>
              </w:tc>
            </w:tr>
            <w:tr w:rsidR="0040350B" w:rsidRPr="00C04993" w14:paraId="1C50954F" w14:textId="77777777">
              <w:tc>
                <w:tcPr>
                  <w:tcW w:w="0" w:type="auto"/>
                  <w:tcBorders>
                    <w:top w:val="single" w:sz="4" w:space="0" w:color="FFFFFF"/>
                    <w:left w:val="single" w:sz="4" w:space="0" w:color="FFFFFF"/>
                    <w:bottom w:val="single" w:sz="4" w:space="0" w:color="FFFFFF"/>
                    <w:right w:val="single" w:sz="4" w:space="0" w:color="FFFFFF"/>
                  </w:tcBorders>
                  <w:shd w:val="clear" w:color="auto" w:fill="DBEEF3"/>
                  <w:tcMar>
                    <w:top w:w="100" w:type="dxa"/>
                    <w:left w:w="100" w:type="dxa"/>
                    <w:bottom w:w="100" w:type="dxa"/>
                    <w:right w:w="100" w:type="dxa"/>
                  </w:tcMar>
                  <w:hideMark/>
                </w:tcPr>
                <w:p w14:paraId="2E652103" w14:textId="77777777" w:rsidR="00D157CE" w:rsidRPr="00C04993" w:rsidRDefault="00D157CE">
                  <w:pPr>
                    <w:pStyle w:val="NormalWeb"/>
                    <w:spacing w:before="0" w:beforeAutospacing="0" w:after="120" w:afterAutospacing="0"/>
                  </w:pPr>
                  <w:r w:rsidRPr="00C04993">
                    <w:rPr>
                      <w:rFonts w:ascii="Arial" w:hAnsi="Arial" w:cs="Arial"/>
                      <w:b/>
                      <w:bCs/>
                      <w:sz w:val="22"/>
                      <w:szCs w:val="22"/>
                    </w:rPr>
                    <w:t>ALTER Table &lt;nombre_tabla&gt; add primary key &lt;Nombre_campo&gt;;</w:t>
                  </w:r>
                </w:p>
              </w:tc>
              <w:tc>
                <w:tcPr>
                  <w:tcW w:w="0" w:type="auto"/>
                  <w:tcBorders>
                    <w:top w:val="single" w:sz="4" w:space="0" w:color="FFFFFF"/>
                    <w:left w:val="single" w:sz="4" w:space="0" w:color="FFFFFF"/>
                    <w:bottom w:val="single" w:sz="4" w:space="0" w:color="FFFFFF"/>
                    <w:right w:val="single" w:sz="4" w:space="0" w:color="FFFFFF"/>
                  </w:tcBorders>
                  <w:shd w:val="clear" w:color="auto" w:fill="DBEEF3"/>
                  <w:tcMar>
                    <w:top w:w="100" w:type="dxa"/>
                    <w:left w:w="100" w:type="dxa"/>
                    <w:bottom w:w="100" w:type="dxa"/>
                    <w:right w:w="100" w:type="dxa"/>
                  </w:tcMar>
                  <w:hideMark/>
                </w:tcPr>
                <w:p w14:paraId="78B03E3D" w14:textId="77777777" w:rsidR="00D157CE" w:rsidRPr="00C04993" w:rsidRDefault="00D157CE">
                  <w:pPr>
                    <w:pStyle w:val="NormalWeb"/>
                    <w:spacing w:before="0" w:beforeAutospacing="0" w:after="120" w:afterAutospacing="0"/>
                  </w:pPr>
                  <w:r w:rsidRPr="00C04993">
                    <w:rPr>
                      <w:rFonts w:ascii="Arial" w:hAnsi="Arial" w:cs="Arial"/>
                      <w:sz w:val="22"/>
                      <w:szCs w:val="22"/>
                    </w:rPr>
                    <w:t>Crea índice de una tabla en cuanto a su llave primaria.</w:t>
                  </w:r>
                </w:p>
              </w:tc>
            </w:tr>
            <w:tr w:rsidR="0040350B" w:rsidRPr="00C04993" w14:paraId="6D490238" w14:textId="77777777">
              <w:tc>
                <w:tcPr>
                  <w:tcW w:w="0" w:type="auto"/>
                  <w:tcBorders>
                    <w:top w:val="single" w:sz="4" w:space="0" w:color="FFFFFF"/>
                    <w:left w:val="single" w:sz="4" w:space="0" w:color="FFFFFF"/>
                    <w:bottom w:val="single" w:sz="4" w:space="0" w:color="FFFFFF"/>
                    <w:right w:val="single" w:sz="4" w:space="0" w:color="FFFFFF"/>
                  </w:tcBorders>
                  <w:shd w:val="clear" w:color="auto" w:fill="FDEADA"/>
                  <w:tcMar>
                    <w:top w:w="100" w:type="dxa"/>
                    <w:left w:w="100" w:type="dxa"/>
                    <w:bottom w:w="100" w:type="dxa"/>
                    <w:right w:w="100" w:type="dxa"/>
                  </w:tcMar>
                  <w:hideMark/>
                </w:tcPr>
                <w:p w14:paraId="5A7CC7F2" w14:textId="77777777" w:rsidR="00D157CE" w:rsidRPr="00C04993" w:rsidRDefault="00D157CE">
                  <w:pPr>
                    <w:pStyle w:val="NormalWeb"/>
                    <w:spacing w:before="0" w:beforeAutospacing="0" w:after="120" w:afterAutospacing="0"/>
                  </w:pPr>
                  <w:r w:rsidRPr="00C04993">
                    <w:rPr>
                      <w:rFonts w:ascii="Arial" w:hAnsi="Arial" w:cs="Arial"/>
                      <w:b/>
                      <w:bCs/>
                      <w:sz w:val="22"/>
                      <w:szCs w:val="22"/>
                    </w:rPr>
                    <w:t>Show databases;</w:t>
                  </w:r>
                </w:p>
              </w:tc>
              <w:tc>
                <w:tcPr>
                  <w:tcW w:w="0" w:type="auto"/>
                  <w:tcBorders>
                    <w:top w:val="single" w:sz="4" w:space="0" w:color="FFFFFF"/>
                    <w:left w:val="single" w:sz="4" w:space="0" w:color="FFFFFF"/>
                    <w:bottom w:val="single" w:sz="4" w:space="0" w:color="FFFFFF"/>
                    <w:right w:val="single" w:sz="4" w:space="0" w:color="FFFFFF"/>
                  </w:tcBorders>
                  <w:shd w:val="clear" w:color="auto" w:fill="FDEADA"/>
                  <w:tcMar>
                    <w:top w:w="100" w:type="dxa"/>
                    <w:left w:w="100" w:type="dxa"/>
                    <w:bottom w:w="100" w:type="dxa"/>
                    <w:right w:w="100" w:type="dxa"/>
                  </w:tcMar>
                  <w:hideMark/>
                </w:tcPr>
                <w:p w14:paraId="000F7D5D" w14:textId="77777777" w:rsidR="00D157CE" w:rsidRPr="00C04993" w:rsidRDefault="00D157CE">
                  <w:pPr>
                    <w:pStyle w:val="NormalWeb"/>
                    <w:spacing w:before="0" w:beforeAutospacing="0" w:after="120" w:afterAutospacing="0"/>
                  </w:pPr>
                  <w:r w:rsidRPr="00C04993">
                    <w:rPr>
                      <w:rFonts w:ascii="Arial" w:hAnsi="Arial" w:cs="Arial"/>
                      <w:sz w:val="22"/>
                      <w:szCs w:val="22"/>
                    </w:rPr>
                    <w:t>Muestra las bases de datos del gestor para nuestro caso Myql.</w:t>
                  </w:r>
                </w:p>
              </w:tc>
            </w:tr>
            <w:tr w:rsidR="0040350B" w:rsidRPr="00C04993" w14:paraId="1186BDF2" w14:textId="77777777">
              <w:tc>
                <w:tcPr>
                  <w:tcW w:w="0" w:type="auto"/>
                  <w:tcBorders>
                    <w:top w:val="single" w:sz="4" w:space="0" w:color="FFFFFF"/>
                    <w:left w:val="single" w:sz="4" w:space="0" w:color="FFFFFF"/>
                    <w:bottom w:val="single" w:sz="4" w:space="0" w:color="FFFFFF"/>
                    <w:right w:val="single" w:sz="4" w:space="0" w:color="FFFFFF"/>
                  </w:tcBorders>
                  <w:shd w:val="clear" w:color="auto" w:fill="DBEEF3"/>
                  <w:tcMar>
                    <w:top w:w="100" w:type="dxa"/>
                    <w:left w:w="100" w:type="dxa"/>
                    <w:bottom w:w="100" w:type="dxa"/>
                    <w:right w:w="100" w:type="dxa"/>
                  </w:tcMar>
                  <w:hideMark/>
                </w:tcPr>
                <w:p w14:paraId="24E70958" w14:textId="77777777" w:rsidR="00D157CE" w:rsidRPr="00C04993" w:rsidRDefault="00D157CE">
                  <w:pPr>
                    <w:pStyle w:val="NormalWeb"/>
                    <w:spacing w:before="0" w:beforeAutospacing="0" w:after="120" w:afterAutospacing="0"/>
                  </w:pPr>
                  <w:r w:rsidRPr="00C04993">
                    <w:rPr>
                      <w:rFonts w:ascii="Arial" w:hAnsi="Arial" w:cs="Arial"/>
                      <w:b/>
                      <w:bCs/>
                      <w:sz w:val="22"/>
                      <w:szCs w:val="22"/>
                    </w:rPr>
                    <w:t>Show tables;</w:t>
                  </w:r>
                </w:p>
              </w:tc>
              <w:tc>
                <w:tcPr>
                  <w:tcW w:w="0" w:type="auto"/>
                  <w:tcBorders>
                    <w:top w:val="single" w:sz="4" w:space="0" w:color="FFFFFF"/>
                    <w:left w:val="single" w:sz="4" w:space="0" w:color="FFFFFF"/>
                    <w:bottom w:val="single" w:sz="4" w:space="0" w:color="FFFFFF"/>
                    <w:right w:val="single" w:sz="4" w:space="0" w:color="FFFFFF"/>
                  </w:tcBorders>
                  <w:shd w:val="clear" w:color="auto" w:fill="DBEEF3"/>
                  <w:tcMar>
                    <w:top w:w="100" w:type="dxa"/>
                    <w:left w:w="100" w:type="dxa"/>
                    <w:bottom w:w="100" w:type="dxa"/>
                    <w:right w:w="100" w:type="dxa"/>
                  </w:tcMar>
                  <w:hideMark/>
                </w:tcPr>
                <w:p w14:paraId="4E5E44EB" w14:textId="77777777" w:rsidR="00D157CE" w:rsidRPr="00C04993" w:rsidRDefault="00D157CE">
                  <w:pPr>
                    <w:pStyle w:val="NormalWeb"/>
                    <w:spacing w:before="0" w:beforeAutospacing="0" w:after="120" w:afterAutospacing="0"/>
                  </w:pPr>
                  <w:r w:rsidRPr="00C04993">
                    <w:rPr>
                      <w:rFonts w:ascii="Arial" w:hAnsi="Arial" w:cs="Arial"/>
                      <w:sz w:val="22"/>
                      <w:szCs w:val="22"/>
                    </w:rPr>
                    <w:t>Muestra las tablas de una base de datos.</w:t>
                  </w:r>
                </w:p>
              </w:tc>
            </w:tr>
            <w:tr w:rsidR="0040350B" w:rsidRPr="00C04993" w14:paraId="4B78E1FC" w14:textId="77777777">
              <w:tc>
                <w:tcPr>
                  <w:tcW w:w="0" w:type="auto"/>
                  <w:tcBorders>
                    <w:top w:val="single" w:sz="4" w:space="0" w:color="FFFFFF"/>
                    <w:left w:val="single" w:sz="4" w:space="0" w:color="FFFFFF"/>
                    <w:bottom w:val="single" w:sz="4" w:space="0" w:color="FFFFFF"/>
                    <w:right w:val="single" w:sz="4" w:space="0" w:color="FFFFFF"/>
                  </w:tcBorders>
                  <w:shd w:val="clear" w:color="auto" w:fill="FDEADA"/>
                  <w:tcMar>
                    <w:top w:w="100" w:type="dxa"/>
                    <w:left w:w="100" w:type="dxa"/>
                    <w:bottom w:w="100" w:type="dxa"/>
                    <w:right w:w="100" w:type="dxa"/>
                  </w:tcMar>
                  <w:hideMark/>
                </w:tcPr>
                <w:p w14:paraId="7931A6D5" w14:textId="77777777" w:rsidR="00D157CE" w:rsidRPr="00C04993" w:rsidRDefault="00D157CE">
                  <w:pPr>
                    <w:pStyle w:val="NormalWeb"/>
                    <w:spacing w:before="0" w:beforeAutospacing="0" w:after="120" w:afterAutospacing="0"/>
                  </w:pPr>
                  <w:r w:rsidRPr="00C04993">
                    <w:rPr>
                      <w:rFonts w:ascii="Arial" w:hAnsi="Arial" w:cs="Arial"/>
                      <w:b/>
                      <w:bCs/>
                      <w:sz w:val="22"/>
                      <w:szCs w:val="22"/>
                    </w:rPr>
                    <w:t>Drop database NombBd;</w:t>
                  </w:r>
                </w:p>
              </w:tc>
              <w:tc>
                <w:tcPr>
                  <w:tcW w:w="0" w:type="auto"/>
                  <w:tcBorders>
                    <w:top w:val="single" w:sz="4" w:space="0" w:color="FFFFFF"/>
                    <w:left w:val="single" w:sz="4" w:space="0" w:color="FFFFFF"/>
                    <w:bottom w:val="single" w:sz="4" w:space="0" w:color="FFFFFF"/>
                    <w:right w:val="single" w:sz="4" w:space="0" w:color="FFFFFF"/>
                  </w:tcBorders>
                  <w:shd w:val="clear" w:color="auto" w:fill="FDEADA"/>
                  <w:tcMar>
                    <w:top w:w="100" w:type="dxa"/>
                    <w:left w:w="100" w:type="dxa"/>
                    <w:bottom w:w="100" w:type="dxa"/>
                    <w:right w:w="100" w:type="dxa"/>
                  </w:tcMar>
                  <w:hideMark/>
                </w:tcPr>
                <w:p w14:paraId="00DA22E2" w14:textId="77777777" w:rsidR="00D157CE" w:rsidRPr="00C04993" w:rsidRDefault="00D157CE">
                  <w:pPr>
                    <w:pStyle w:val="NormalWeb"/>
                    <w:spacing w:before="0" w:beforeAutospacing="0" w:after="120" w:afterAutospacing="0"/>
                  </w:pPr>
                  <w:r w:rsidRPr="00C04993">
                    <w:rPr>
                      <w:rFonts w:ascii="Arial" w:hAnsi="Arial" w:cs="Arial"/>
                      <w:sz w:val="22"/>
                      <w:szCs w:val="22"/>
                    </w:rPr>
                    <w:t>Borrar Bases de datos.</w:t>
                  </w:r>
                </w:p>
              </w:tc>
            </w:tr>
            <w:tr w:rsidR="0040350B" w:rsidRPr="00C04993" w14:paraId="3E2127E6" w14:textId="77777777">
              <w:tc>
                <w:tcPr>
                  <w:tcW w:w="0" w:type="auto"/>
                  <w:tcBorders>
                    <w:top w:val="single" w:sz="4" w:space="0" w:color="FFFFFF"/>
                    <w:left w:val="single" w:sz="4" w:space="0" w:color="FFFFFF"/>
                    <w:bottom w:val="single" w:sz="4" w:space="0" w:color="FFFFFF"/>
                    <w:right w:val="single" w:sz="4" w:space="0" w:color="FFFFFF"/>
                  </w:tcBorders>
                  <w:shd w:val="clear" w:color="auto" w:fill="DBEEF3"/>
                  <w:tcMar>
                    <w:top w:w="100" w:type="dxa"/>
                    <w:left w:w="100" w:type="dxa"/>
                    <w:bottom w:w="100" w:type="dxa"/>
                    <w:right w:w="100" w:type="dxa"/>
                  </w:tcMar>
                  <w:hideMark/>
                </w:tcPr>
                <w:p w14:paraId="77826EFD" w14:textId="77777777" w:rsidR="00D157CE" w:rsidRPr="00C04993" w:rsidRDefault="00D157CE">
                  <w:pPr>
                    <w:pStyle w:val="NormalWeb"/>
                    <w:spacing w:before="0" w:beforeAutospacing="0" w:after="120" w:afterAutospacing="0"/>
                  </w:pPr>
                  <w:r w:rsidRPr="00C04993">
                    <w:rPr>
                      <w:rFonts w:ascii="Arial" w:hAnsi="Arial" w:cs="Arial"/>
                      <w:b/>
                      <w:bCs/>
                      <w:sz w:val="22"/>
                      <w:szCs w:val="22"/>
                    </w:rPr>
                    <w:t>Drop Table NombT1;</w:t>
                  </w:r>
                </w:p>
              </w:tc>
              <w:tc>
                <w:tcPr>
                  <w:tcW w:w="0" w:type="auto"/>
                  <w:tcBorders>
                    <w:top w:val="single" w:sz="4" w:space="0" w:color="FFFFFF"/>
                    <w:left w:val="single" w:sz="4" w:space="0" w:color="FFFFFF"/>
                    <w:bottom w:val="single" w:sz="4" w:space="0" w:color="FFFFFF"/>
                    <w:right w:val="single" w:sz="4" w:space="0" w:color="FFFFFF"/>
                  </w:tcBorders>
                  <w:shd w:val="clear" w:color="auto" w:fill="DBEEF3"/>
                  <w:tcMar>
                    <w:top w:w="100" w:type="dxa"/>
                    <w:left w:w="100" w:type="dxa"/>
                    <w:bottom w:w="100" w:type="dxa"/>
                    <w:right w:w="100" w:type="dxa"/>
                  </w:tcMar>
                  <w:hideMark/>
                </w:tcPr>
                <w:p w14:paraId="61E8E189" w14:textId="77777777" w:rsidR="00D157CE" w:rsidRPr="00C04993" w:rsidRDefault="00D157CE">
                  <w:pPr>
                    <w:pStyle w:val="NormalWeb"/>
                    <w:spacing w:before="0" w:beforeAutospacing="0" w:after="120" w:afterAutospacing="0"/>
                  </w:pPr>
                  <w:r w:rsidRPr="00C04993">
                    <w:rPr>
                      <w:rFonts w:ascii="Arial" w:hAnsi="Arial" w:cs="Arial"/>
                      <w:sz w:val="22"/>
                      <w:szCs w:val="22"/>
                    </w:rPr>
                    <w:t>Borrar Tabla.</w:t>
                  </w:r>
                </w:p>
              </w:tc>
            </w:tr>
            <w:tr w:rsidR="0040350B" w:rsidRPr="00C04993" w14:paraId="10478DCB" w14:textId="77777777">
              <w:tc>
                <w:tcPr>
                  <w:tcW w:w="0" w:type="auto"/>
                  <w:tcBorders>
                    <w:top w:val="single" w:sz="4" w:space="0" w:color="FFFFFF"/>
                    <w:left w:val="single" w:sz="4" w:space="0" w:color="FFFFFF"/>
                    <w:bottom w:val="single" w:sz="4" w:space="0" w:color="4BACC6"/>
                    <w:right w:val="single" w:sz="4" w:space="0" w:color="FFFFFF"/>
                  </w:tcBorders>
                  <w:shd w:val="clear" w:color="auto" w:fill="FDEADA"/>
                  <w:tcMar>
                    <w:top w:w="100" w:type="dxa"/>
                    <w:left w:w="100" w:type="dxa"/>
                    <w:bottom w:w="100" w:type="dxa"/>
                    <w:right w:w="100" w:type="dxa"/>
                  </w:tcMar>
                  <w:hideMark/>
                </w:tcPr>
                <w:p w14:paraId="1904884F" w14:textId="77777777" w:rsidR="00D157CE" w:rsidRPr="00C04993" w:rsidRDefault="00D157CE">
                  <w:pPr>
                    <w:pStyle w:val="NormalWeb"/>
                    <w:spacing w:before="0" w:beforeAutospacing="0" w:after="120" w:afterAutospacing="0"/>
                  </w:pPr>
                  <w:r w:rsidRPr="00C04993">
                    <w:rPr>
                      <w:rFonts w:ascii="Arial" w:hAnsi="Arial" w:cs="Arial"/>
                      <w:b/>
                      <w:bCs/>
                      <w:sz w:val="22"/>
                      <w:szCs w:val="22"/>
                    </w:rPr>
                    <w:t>Describe NombT1;</w:t>
                  </w:r>
                </w:p>
              </w:tc>
              <w:tc>
                <w:tcPr>
                  <w:tcW w:w="0" w:type="auto"/>
                  <w:tcBorders>
                    <w:top w:val="single" w:sz="4" w:space="0" w:color="FFFFFF"/>
                    <w:left w:val="single" w:sz="4" w:space="0" w:color="FFFFFF"/>
                    <w:bottom w:val="single" w:sz="4" w:space="0" w:color="4BACC6"/>
                    <w:right w:val="single" w:sz="4" w:space="0" w:color="FFFFFF"/>
                  </w:tcBorders>
                  <w:shd w:val="clear" w:color="auto" w:fill="FDEADA"/>
                  <w:tcMar>
                    <w:top w:w="100" w:type="dxa"/>
                    <w:left w:w="100" w:type="dxa"/>
                    <w:bottom w:w="100" w:type="dxa"/>
                    <w:right w:w="100" w:type="dxa"/>
                  </w:tcMar>
                  <w:hideMark/>
                </w:tcPr>
                <w:p w14:paraId="5DEE0BCD" w14:textId="77777777" w:rsidR="00D157CE" w:rsidRPr="00C04993" w:rsidRDefault="00D157CE">
                  <w:pPr>
                    <w:pStyle w:val="NormalWeb"/>
                    <w:spacing w:before="0" w:beforeAutospacing="0" w:after="120" w:afterAutospacing="0"/>
                  </w:pPr>
                  <w:r w:rsidRPr="00C04993">
                    <w:rPr>
                      <w:rFonts w:ascii="Arial" w:hAnsi="Arial" w:cs="Arial"/>
                      <w:sz w:val="22"/>
                      <w:szCs w:val="22"/>
                    </w:rPr>
                    <w:t>Muestra los registros de la Tabla.</w:t>
                  </w:r>
                </w:p>
              </w:tc>
            </w:tr>
          </w:tbl>
          <w:p w14:paraId="241761D1" w14:textId="77777777" w:rsidR="00D157CE" w:rsidRPr="00C04993" w:rsidRDefault="00D157CE">
            <w:pPr>
              <w:pStyle w:val="NormalWeb"/>
              <w:spacing w:before="0" w:beforeAutospacing="0" w:after="120" w:afterAutospacing="0"/>
              <w:ind w:left="284"/>
            </w:pPr>
            <w:r w:rsidRPr="00C04993">
              <w:rPr>
                <w:rFonts w:ascii="Arial" w:hAnsi="Arial" w:cs="Arial"/>
                <w:sz w:val="22"/>
                <w:szCs w:val="22"/>
              </w:rPr>
              <w:t>Fuente: El autor</w:t>
            </w:r>
          </w:p>
        </w:tc>
      </w:tr>
    </w:tbl>
    <w:p w14:paraId="0642FE0D" w14:textId="5318FD95" w:rsidR="00D157CE" w:rsidRPr="00C04993" w:rsidRDefault="00D157CE"/>
    <w:p w14:paraId="00C51433" w14:textId="23A49E8D" w:rsidR="00D157CE" w:rsidRPr="00C04993" w:rsidRDefault="00D157CE"/>
    <w:p w14:paraId="7D635FA3" w14:textId="77777777" w:rsidR="00D157CE" w:rsidRPr="00C04993" w:rsidRDefault="00D157CE"/>
    <w:p w14:paraId="2C16BA46" w14:textId="77777777" w:rsidR="00791291" w:rsidRPr="00C04993" w:rsidRDefault="000C22BE">
      <w:pPr>
        <w:spacing w:after="120"/>
        <w:rPr>
          <w:b/>
        </w:rPr>
      </w:pPr>
      <w:r w:rsidRPr="00C04993">
        <w:rPr>
          <w:b/>
        </w:rPr>
        <w:t>2.2.  Lenguaje de manipulación de datos DML</w:t>
      </w:r>
    </w:p>
    <w:tbl>
      <w:tblPr>
        <w:tblStyle w:val="affff9"/>
        <w:tblW w:w="156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90"/>
      </w:tblGrid>
      <w:tr w:rsidR="0040350B" w:rsidRPr="00C04993" w14:paraId="11C30EFA" w14:textId="77777777">
        <w:trPr>
          <w:trHeight w:val="513"/>
        </w:trPr>
        <w:tc>
          <w:tcPr>
            <w:tcW w:w="15690" w:type="dxa"/>
            <w:shd w:val="clear" w:color="auto" w:fill="8DB3E2"/>
          </w:tcPr>
          <w:p w14:paraId="7EF4D602" w14:textId="77777777" w:rsidR="00791291" w:rsidRPr="00C04993" w:rsidRDefault="000C22BE">
            <w:pPr>
              <w:pStyle w:val="Ttulo1"/>
              <w:jc w:val="center"/>
              <w:outlineLvl w:val="0"/>
              <w:rPr>
                <w:color w:val="auto"/>
                <w:sz w:val="22"/>
                <w:szCs w:val="22"/>
              </w:rPr>
            </w:pPr>
            <w:r w:rsidRPr="00C04993">
              <w:rPr>
                <w:color w:val="auto"/>
                <w:sz w:val="22"/>
                <w:szCs w:val="22"/>
              </w:rPr>
              <w:t>Cuadro de texto</w:t>
            </w:r>
          </w:p>
        </w:tc>
      </w:tr>
      <w:tr w:rsidR="00791291" w:rsidRPr="00C04993" w14:paraId="698820E2" w14:textId="77777777">
        <w:tc>
          <w:tcPr>
            <w:tcW w:w="15690" w:type="dxa"/>
            <w:shd w:val="clear" w:color="auto" w:fill="auto"/>
          </w:tcPr>
          <w:p w14:paraId="0322573A" w14:textId="77777777" w:rsidR="00791291" w:rsidRPr="00C04993" w:rsidRDefault="000C22BE">
            <w:pPr>
              <w:spacing w:after="120"/>
              <w:rPr>
                <w:color w:val="auto"/>
              </w:rPr>
            </w:pPr>
            <w:r w:rsidRPr="00C04993">
              <w:rPr>
                <w:color w:val="auto"/>
              </w:rPr>
              <w:t xml:space="preserve">Sabemos que DML es el Lenguaje de Manipulación de </w:t>
            </w:r>
            <w:r w:rsidR="009A101E" w:rsidRPr="00C04993">
              <w:rPr>
                <w:color w:val="auto"/>
              </w:rPr>
              <w:t xml:space="preserve">Datos, </w:t>
            </w:r>
            <w:r w:rsidRPr="00C04993">
              <w:rPr>
                <w:color w:val="auto"/>
              </w:rPr>
              <w:t>para el caso</w:t>
            </w:r>
            <w:r w:rsidR="002B3522" w:rsidRPr="00C04993">
              <w:rPr>
                <w:color w:val="auto"/>
              </w:rPr>
              <w:t>,</w:t>
            </w:r>
            <w:r w:rsidRPr="00C04993">
              <w:rPr>
                <w:color w:val="auto"/>
              </w:rPr>
              <w:t xml:space="preserve"> vamos a implementarlo en un gestor de bases de datos </w:t>
            </w:r>
            <w:r w:rsidR="00AF3377" w:rsidRPr="00C04993">
              <w:rPr>
                <w:color w:val="auto"/>
              </w:rPr>
              <w:t>MySQL</w:t>
            </w:r>
            <w:r w:rsidRPr="00C04993">
              <w:rPr>
                <w:color w:val="auto"/>
              </w:rPr>
              <w:t xml:space="preserve">. Los puntos de referencia sugieren que el </w:t>
            </w:r>
            <w:r w:rsidRPr="00C04993">
              <w:rPr>
                <w:i/>
                <w:color w:val="auto"/>
              </w:rPr>
              <w:t>daemon_memcached</w:t>
            </w:r>
            <w:r w:rsidRPr="00C04993">
              <w:rPr>
                <w:color w:val="auto"/>
              </w:rPr>
              <w:t xml:space="preserve"> complemento acelera las operaciones DML (inserciones, actualizaciones y eliminaciones) más de lo que acelera las consultas. Por tal razón, </w:t>
            </w:r>
            <w:r w:rsidR="00BE52FF" w:rsidRPr="00C04993">
              <w:rPr>
                <w:color w:val="auto"/>
              </w:rPr>
              <w:t xml:space="preserve">se debe </w:t>
            </w:r>
            <w:r w:rsidRPr="00C04993">
              <w:rPr>
                <w:color w:val="auto"/>
              </w:rPr>
              <w:t>enfocar inicialmente en el desarrollo de aplicaciones de escritura intensiva que están vinculadas a E/S y bus</w:t>
            </w:r>
            <w:r w:rsidR="00BE52FF" w:rsidRPr="00C04993">
              <w:rPr>
                <w:color w:val="auto"/>
              </w:rPr>
              <w:t>car</w:t>
            </w:r>
            <w:r w:rsidRPr="00C04993">
              <w:rPr>
                <w:color w:val="auto"/>
              </w:rPr>
              <w:t xml:space="preserve"> oportunidades para usar MySQL con el </w:t>
            </w:r>
            <w:r w:rsidR="00937241" w:rsidRPr="00C04993">
              <w:rPr>
                <w:i/>
                <w:color w:val="auto"/>
              </w:rPr>
              <w:t xml:space="preserve">Daemon </w:t>
            </w:r>
            <w:r w:rsidRPr="00C04993">
              <w:rPr>
                <w:i/>
                <w:color w:val="auto"/>
              </w:rPr>
              <w:t>memcached</w:t>
            </w:r>
            <w:r w:rsidRPr="00C04993">
              <w:rPr>
                <w:color w:val="auto"/>
              </w:rPr>
              <w:t xml:space="preserve"> complemento para crear nuevas aplicaciones de escritura.</w:t>
            </w:r>
          </w:p>
          <w:p w14:paraId="57790DB5" w14:textId="77777777" w:rsidR="00791291" w:rsidRPr="00C04993" w:rsidRDefault="000C22BE">
            <w:pPr>
              <w:spacing w:after="120"/>
              <w:rPr>
                <w:color w:val="auto"/>
              </w:rPr>
            </w:pPr>
            <w:r w:rsidRPr="00C04993">
              <w:rPr>
                <w:color w:val="auto"/>
              </w:rPr>
              <w:t xml:space="preserve">La Sintaxis DML de una sola fila son los tipos de declaraciones más fáciles de convertir en </w:t>
            </w:r>
            <w:r w:rsidRPr="00C04993">
              <w:rPr>
                <w:i/>
                <w:color w:val="auto"/>
              </w:rPr>
              <w:t>memcached</w:t>
            </w:r>
            <w:r w:rsidRPr="00C04993">
              <w:rPr>
                <w:color w:val="auto"/>
              </w:rPr>
              <w:t xml:space="preserve"> operaciones. </w:t>
            </w:r>
            <w:r w:rsidRPr="00C04993">
              <w:rPr>
                <w:i/>
                <w:color w:val="auto"/>
              </w:rPr>
              <w:t>INSER</w:t>
            </w:r>
            <w:r w:rsidRPr="00C04993">
              <w:rPr>
                <w:color w:val="auto"/>
              </w:rPr>
              <w:t xml:space="preserve">T se vuelve </w:t>
            </w:r>
            <w:r w:rsidRPr="00C04993">
              <w:rPr>
                <w:i/>
                <w:color w:val="auto"/>
              </w:rPr>
              <w:t>add, UPDATE</w:t>
            </w:r>
            <w:r w:rsidRPr="00C04993">
              <w:rPr>
                <w:color w:val="auto"/>
              </w:rPr>
              <w:t xml:space="preserve"> se vuelve </w:t>
            </w:r>
            <w:r w:rsidRPr="00C04993">
              <w:rPr>
                <w:i/>
                <w:color w:val="auto"/>
              </w:rPr>
              <w:t>set, incro decr y DELETE</w:t>
            </w:r>
            <w:r w:rsidRPr="00C04993">
              <w:rPr>
                <w:color w:val="auto"/>
              </w:rPr>
              <w:t xml:space="preserve"> se vuelve </w:t>
            </w:r>
            <w:r w:rsidRPr="00C04993">
              <w:rPr>
                <w:i/>
                <w:color w:val="auto"/>
              </w:rPr>
              <w:t>delete</w:t>
            </w:r>
            <w:r w:rsidRPr="00C04993">
              <w:rPr>
                <w:color w:val="auto"/>
              </w:rPr>
              <w:t xml:space="preserve">. Podemos limitar que las operaciones solo afectarán a una fila cuando se emitan a través de la interfaz de </w:t>
            </w:r>
            <w:r w:rsidRPr="00C04993">
              <w:rPr>
                <w:i/>
                <w:color w:val="auto"/>
              </w:rPr>
              <w:t>Memcachedkey</w:t>
            </w:r>
            <w:r w:rsidRPr="00C04993">
              <w:rPr>
                <w:color w:val="auto"/>
              </w:rPr>
              <w:t>, porque es único dentro de la tabla.</w:t>
            </w:r>
          </w:p>
          <w:p w14:paraId="5A0FB717" w14:textId="77777777" w:rsidR="00791291" w:rsidRPr="00C04993" w:rsidRDefault="00791291">
            <w:pPr>
              <w:spacing w:after="120"/>
              <w:ind w:left="284"/>
              <w:rPr>
                <w:color w:val="auto"/>
              </w:rPr>
            </w:pPr>
          </w:p>
          <w:p w14:paraId="27EFD223" w14:textId="77777777" w:rsidR="00791291" w:rsidRPr="00C04993" w:rsidRDefault="000C22BE">
            <w:pPr>
              <w:spacing w:after="120"/>
              <w:rPr>
                <w:color w:val="auto"/>
              </w:rPr>
            </w:pPr>
            <w:r w:rsidRPr="00C04993">
              <w:rPr>
                <w:color w:val="auto"/>
              </w:rPr>
              <w:t xml:space="preserve">En los siguientes ejemplos de SQL, </w:t>
            </w:r>
            <w:r w:rsidR="00AF3377" w:rsidRPr="00C04993">
              <w:rPr>
                <w:color w:val="auto"/>
              </w:rPr>
              <w:t xml:space="preserve">la </w:t>
            </w:r>
            <w:r w:rsidRPr="00C04993">
              <w:rPr>
                <w:b/>
                <w:color w:val="auto"/>
              </w:rPr>
              <w:t>tabla 6</w:t>
            </w:r>
            <w:r w:rsidRPr="00C04993">
              <w:rPr>
                <w:color w:val="auto"/>
              </w:rPr>
              <w:t xml:space="preserve"> hace referencia a la tabla utilizada para las operaciones de </w:t>
            </w:r>
            <w:r w:rsidRPr="00C04993">
              <w:rPr>
                <w:i/>
                <w:color w:val="auto"/>
              </w:rPr>
              <w:t>Memcached,</w:t>
            </w:r>
            <w:r w:rsidRPr="00C04993">
              <w:rPr>
                <w:color w:val="auto"/>
              </w:rPr>
              <w:t xml:space="preserve"> según la configuración de la </w:t>
            </w:r>
            <w:r w:rsidRPr="00C04993">
              <w:rPr>
                <w:i/>
                <w:color w:val="auto"/>
              </w:rPr>
              <w:t>innodb_</w:t>
            </w:r>
            <w:proofErr w:type="gramStart"/>
            <w:r w:rsidRPr="00C04993">
              <w:rPr>
                <w:i/>
                <w:color w:val="auto"/>
              </w:rPr>
              <w:t>memcache.containerstabla</w:t>
            </w:r>
            <w:proofErr w:type="gramEnd"/>
            <w:r w:rsidRPr="00C04993">
              <w:rPr>
                <w:color w:val="auto"/>
              </w:rPr>
              <w:t xml:space="preserve">. </w:t>
            </w:r>
            <w:r w:rsidRPr="00C04993">
              <w:rPr>
                <w:i/>
                <w:color w:val="auto"/>
              </w:rPr>
              <w:t>keyse</w:t>
            </w:r>
            <w:r w:rsidRPr="00C04993">
              <w:rPr>
                <w:color w:val="auto"/>
              </w:rPr>
              <w:t xml:space="preserve"> refiere a la columna que se encuentra debajo </w:t>
            </w:r>
            <w:r w:rsidRPr="00C04993">
              <w:rPr>
                <w:i/>
                <w:color w:val="auto"/>
              </w:rPr>
              <w:t>key_columnsde</w:t>
            </w:r>
            <w:r w:rsidRPr="00C04993">
              <w:rPr>
                <w:color w:val="auto"/>
              </w:rPr>
              <w:t xml:space="preserve"> valor se refiere a la columna que se encuentra debajo de </w:t>
            </w:r>
            <w:r w:rsidRPr="00C04993">
              <w:rPr>
                <w:i/>
                <w:color w:val="auto"/>
              </w:rPr>
              <w:t>value_columns</w:t>
            </w:r>
            <w:r w:rsidRPr="00C04993">
              <w:rPr>
                <w:color w:val="auto"/>
              </w:rPr>
              <w:t>.</w:t>
            </w:r>
          </w:p>
          <w:p w14:paraId="365D47F5" w14:textId="77777777" w:rsidR="00791291" w:rsidRPr="00C04993" w:rsidRDefault="000C22BE">
            <w:pPr>
              <w:spacing w:after="120"/>
              <w:ind w:left="284"/>
              <w:rPr>
                <w:b/>
                <w:color w:val="auto"/>
              </w:rPr>
            </w:pPr>
            <w:r w:rsidRPr="00C04993">
              <w:rPr>
                <w:b/>
                <w:color w:val="auto"/>
              </w:rPr>
              <w:tab/>
              <w:t xml:space="preserve">Tabla 6. </w:t>
            </w:r>
          </w:p>
          <w:p w14:paraId="339E412B" w14:textId="77777777" w:rsidR="00791291" w:rsidRPr="00C04993" w:rsidRDefault="000C22BE">
            <w:pPr>
              <w:spacing w:after="120"/>
              <w:ind w:left="284"/>
              <w:rPr>
                <w:color w:val="auto"/>
              </w:rPr>
            </w:pPr>
            <w:r w:rsidRPr="00C04993">
              <w:rPr>
                <w:b/>
                <w:color w:val="auto"/>
              </w:rPr>
              <w:t xml:space="preserve">        </w:t>
            </w:r>
            <w:r w:rsidRPr="00C04993">
              <w:rPr>
                <w:color w:val="auto"/>
              </w:rPr>
              <w:t>Sintaxis SQL</w:t>
            </w:r>
          </w:p>
          <w:tbl>
            <w:tblPr>
              <w:tblStyle w:val="affffa"/>
              <w:tblW w:w="6493" w:type="dxa"/>
              <w:tblInd w:w="453" w:type="dxa"/>
              <w:tblBorders>
                <w:top w:val="single" w:sz="4" w:space="0" w:color="4BACC6"/>
                <w:left w:val="single" w:sz="4" w:space="0" w:color="FFFFFF"/>
                <w:bottom w:val="single" w:sz="4" w:space="0" w:color="4BACC6"/>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6493"/>
            </w:tblGrid>
            <w:tr w:rsidR="0040350B" w:rsidRPr="00C04993" w14:paraId="2B35E065" w14:textId="77777777" w:rsidTr="007912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3" w:type="dxa"/>
                  <w:shd w:val="clear" w:color="auto" w:fill="auto"/>
                </w:tcPr>
                <w:p w14:paraId="5936ED2E" w14:textId="77777777" w:rsidR="00791291" w:rsidRPr="00C04993" w:rsidRDefault="000C22BE">
                  <w:pPr>
                    <w:spacing w:after="120"/>
                    <w:jc w:val="center"/>
                    <w:rPr>
                      <w:color w:val="auto"/>
                    </w:rPr>
                  </w:pPr>
                  <w:r w:rsidRPr="00C04993">
                    <w:rPr>
                      <w:color w:val="auto"/>
                    </w:rPr>
                    <w:t>Sintaxis SQL</w:t>
                  </w:r>
                </w:p>
              </w:tc>
            </w:tr>
            <w:tr w:rsidR="0040350B" w:rsidRPr="00C04993" w14:paraId="6AE5B2AD" w14:textId="77777777" w:rsidTr="00791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3" w:type="dxa"/>
                </w:tcPr>
                <w:p w14:paraId="4CEE3EA2" w14:textId="77777777" w:rsidR="00791291" w:rsidRPr="00C04993" w:rsidRDefault="000C22BE">
                  <w:pPr>
                    <w:spacing w:after="120"/>
                    <w:rPr>
                      <w:color w:val="auto"/>
                    </w:rPr>
                  </w:pPr>
                  <w:r w:rsidRPr="00C04993">
                    <w:rPr>
                      <w:rFonts w:eastAsia="Consolas"/>
                      <w:color w:val="auto"/>
                      <w:shd w:val="clear" w:color="auto" w:fill="F8F8F8"/>
                    </w:rPr>
                    <w:t>INSERT INTO tabla1 (</w:t>
                  </w:r>
                  <w:proofErr w:type="gramStart"/>
                  <w:r w:rsidRPr="00C04993">
                    <w:rPr>
                      <w:rFonts w:eastAsia="Consolas"/>
                      <w:color w:val="auto"/>
                      <w:shd w:val="clear" w:color="auto" w:fill="F8F8F8"/>
                    </w:rPr>
                    <w:t>key,valor</w:t>
                  </w:r>
                  <w:proofErr w:type="gramEnd"/>
                  <w:r w:rsidRPr="00C04993">
                    <w:rPr>
                      <w:rFonts w:eastAsia="Consolas"/>
                      <w:color w:val="auto"/>
                      <w:shd w:val="clear" w:color="auto" w:fill="F8F8F8"/>
                    </w:rPr>
                    <w:t>) VALUES (</w:t>
                  </w:r>
                  <w:r w:rsidRPr="00C04993">
                    <w:rPr>
                      <w:rFonts w:eastAsia="Consolas"/>
                      <w:i/>
                      <w:color w:val="auto"/>
                      <w:shd w:val="clear" w:color="auto" w:fill="F8F8F8"/>
                    </w:rPr>
                    <w:t>some_key</w:t>
                  </w:r>
                  <w:r w:rsidRPr="00C04993">
                    <w:rPr>
                      <w:rFonts w:eastAsia="Consolas"/>
                      <w:color w:val="auto"/>
                      <w:shd w:val="clear" w:color="auto" w:fill="F8F8F8"/>
                    </w:rPr>
                    <w:t>,</w:t>
                  </w:r>
                  <w:r w:rsidRPr="00C04993">
                    <w:rPr>
                      <w:rFonts w:eastAsia="Consolas"/>
                      <w:i/>
                      <w:color w:val="auto"/>
                      <w:shd w:val="clear" w:color="auto" w:fill="F8F8F8"/>
                    </w:rPr>
                    <w:t>some_value</w:t>
                  </w:r>
                  <w:r w:rsidRPr="00C04993">
                    <w:rPr>
                      <w:rFonts w:eastAsia="Consolas"/>
                      <w:color w:val="auto"/>
                      <w:shd w:val="clear" w:color="auto" w:fill="F8F8F8"/>
                    </w:rPr>
                    <w:t>);</w:t>
                  </w:r>
                </w:p>
              </w:tc>
            </w:tr>
            <w:tr w:rsidR="0040350B" w:rsidRPr="00C04993" w14:paraId="0F464981" w14:textId="77777777" w:rsidTr="00791291">
              <w:tc>
                <w:tcPr>
                  <w:cnfStyle w:val="001000000000" w:firstRow="0" w:lastRow="0" w:firstColumn="1" w:lastColumn="0" w:oddVBand="0" w:evenVBand="0" w:oddHBand="0" w:evenHBand="0" w:firstRowFirstColumn="0" w:firstRowLastColumn="0" w:lastRowFirstColumn="0" w:lastRowLastColumn="0"/>
                  <w:tcW w:w="6493" w:type="dxa"/>
                </w:tcPr>
                <w:p w14:paraId="09049149" w14:textId="77777777" w:rsidR="00791291" w:rsidRPr="00C04993" w:rsidRDefault="000C22BE">
                  <w:pPr>
                    <w:spacing w:after="120"/>
                    <w:rPr>
                      <w:color w:val="auto"/>
                    </w:rPr>
                  </w:pPr>
                  <w:r w:rsidRPr="00C04993">
                    <w:rPr>
                      <w:rFonts w:eastAsia="Consolas"/>
                      <w:color w:val="auto"/>
                      <w:shd w:val="clear" w:color="auto" w:fill="F8F8F8"/>
                    </w:rPr>
                    <w:t xml:space="preserve">SELECT valor FROM tabla1 WHERE key = </w:t>
                  </w:r>
                  <w:r w:rsidRPr="00C04993">
                    <w:rPr>
                      <w:rFonts w:eastAsia="Consolas"/>
                      <w:i/>
                      <w:color w:val="auto"/>
                      <w:shd w:val="clear" w:color="auto" w:fill="F8F8F8"/>
                    </w:rPr>
                    <w:t>some_key</w:t>
                  </w:r>
                  <w:r w:rsidRPr="00C04993">
                    <w:rPr>
                      <w:rFonts w:eastAsia="Consolas"/>
                      <w:color w:val="auto"/>
                      <w:shd w:val="clear" w:color="auto" w:fill="F8F8F8"/>
                    </w:rPr>
                    <w:t>;</w:t>
                  </w:r>
                </w:p>
              </w:tc>
            </w:tr>
            <w:tr w:rsidR="0040350B" w:rsidRPr="00C04993" w14:paraId="13960B07" w14:textId="77777777" w:rsidTr="00791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3" w:type="dxa"/>
                </w:tcPr>
                <w:p w14:paraId="167EA53E" w14:textId="77777777" w:rsidR="00791291" w:rsidRPr="00C04993" w:rsidRDefault="000C22BE">
                  <w:pPr>
                    <w:spacing w:after="120"/>
                    <w:rPr>
                      <w:color w:val="auto"/>
                    </w:rPr>
                  </w:pPr>
                  <w:r w:rsidRPr="00C04993">
                    <w:rPr>
                      <w:rFonts w:eastAsia="Consolas"/>
                      <w:color w:val="auto"/>
                      <w:shd w:val="clear" w:color="auto" w:fill="F8F8F8"/>
                    </w:rPr>
                    <w:t xml:space="preserve">UPDATE tabla1 SET valor = </w:t>
                  </w:r>
                  <w:r w:rsidRPr="00C04993">
                    <w:rPr>
                      <w:rFonts w:eastAsia="Consolas"/>
                      <w:i/>
                      <w:color w:val="auto"/>
                      <w:shd w:val="clear" w:color="auto" w:fill="F8F8F8"/>
                    </w:rPr>
                    <w:t>new_value</w:t>
                  </w:r>
                  <w:r w:rsidRPr="00C04993">
                    <w:rPr>
                      <w:rFonts w:eastAsia="Consolas"/>
                      <w:color w:val="auto"/>
                      <w:shd w:val="clear" w:color="auto" w:fill="F8F8F8"/>
                    </w:rPr>
                    <w:t xml:space="preserve"> WHERE key = </w:t>
                  </w:r>
                  <w:r w:rsidRPr="00C04993">
                    <w:rPr>
                      <w:rFonts w:eastAsia="Consolas"/>
                      <w:i/>
                      <w:color w:val="auto"/>
                      <w:shd w:val="clear" w:color="auto" w:fill="F8F8F8"/>
                    </w:rPr>
                    <w:t>some_key</w:t>
                  </w:r>
                  <w:r w:rsidRPr="00C04993">
                    <w:rPr>
                      <w:rFonts w:eastAsia="Consolas"/>
                      <w:color w:val="auto"/>
                      <w:shd w:val="clear" w:color="auto" w:fill="F8F8F8"/>
                    </w:rPr>
                    <w:t>;</w:t>
                  </w:r>
                </w:p>
              </w:tc>
            </w:tr>
            <w:tr w:rsidR="0040350B" w:rsidRPr="00C04993" w14:paraId="53DEE6FB" w14:textId="77777777" w:rsidTr="00791291">
              <w:tc>
                <w:tcPr>
                  <w:cnfStyle w:val="001000000000" w:firstRow="0" w:lastRow="0" w:firstColumn="1" w:lastColumn="0" w:oddVBand="0" w:evenVBand="0" w:oddHBand="0" w:evenHBand="0" w:firstRowFirstColumn="0" w:firstRowLastColumn="0" w:lastRowFirstColumn="0" w:lastRowLastColumn="0"/>
                  <w:tcW w:w="6493" w:type="dxa"/>
                </w:tcPr>
                <w:p w14:paraId="7E31B44D" w14:textId="77777777" w:rsidR="00791291" w:rsidRPr="00C04993" w:rsidRDefault="000C22BE">
                  <w:pPr>
                    <w:spacing w:after="120"/>
                    <w:rPr>
                      <w:color w:val="auto"/>
                    </w:rPr>
                  </w:pPr>
                  <w:r w:rsidRPr="00C04993">
                    <w:rPr>
                      <w:rFonts w:eastAsia="Consolas"/>
                      <w:color w:val="auto"/>
                      <w:shd w:val="clear" w:color="auto" w:fill="F8F8F8"/>
                    </w:rPr>
                    <w:t xml:space="preserve">UPDATE tabla1 SET valor = valor + x WHERE key = </w:t>
                  </w:r>
                  <w:r w:rsidRPr="00C04993">
                    <w:rPr>
                      <w:rFonts w:eastAsia="Consolas"/>
                      <w:i/>
                      <w:color w:val="auto"/>
                      <w:shd w:val="clear" w:color="auto" w:fill="F8F8F8"/>
                    </w:rPr>
                    <w:t>some_key</w:t>
                  </w:r>
                  <w:r w:rsidRPr="00C04993">
                    <w:rPr>
                      <w:rFonts w:eastAsia="Consolas"/>
                      <w:color w:val="auto"/>
                      <w:shd w:val="clear" w:color="auto" w:fill="F8F8F8"/>
                    </w:rPr>
                    <w:t>;</w:t>
                  </w:r>
                </w:p>
              </w:tc>
            </w:tr>
            <w:tr w:rsidR="0040350B" w:rsidRPr="00C04993" w14:paraId="7FE2F192" w14:textId="77777777" w:rsidTr="00791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3" w:type="dxa"/>
                </w:tcPr>
                <w:p w14:paraId="29501283" w14:textId="77777777" w:rsidR="00791291" w:rsidRPr="00C04993" w:rsidRDefault="000C22BE">
                  <w:pPr>
                    <w:spacing w:after="120"/>
                    <w:rPr>
                      <w:color w:val="auto"/>
                    </w:rPr>
                  </w:pPr>
                  <w:r w:rsidRPr="00C04993">
                    <w:rPr>
                      <w:rFonts w:eastAsia="Consolas"/>
                      <w:color w:val="auto"/>
                      <w:shd w:val="clear" w:color="auto" w:fill="F8F8F8"/>
                    </w:rPr>
                    <w:t xml:space="preserve">DELETE FROM tabla1 WHERE key = </w:t>
                  </w:r>
                  <w:r w:rsidRPr="00C04993">
                    <w:rPr>
                      <w:rFonts w:eastAsia="Consolas"/>
                      <w:i/>
                      <w:color w:val="auto"/>
                      <w:shd w:val="clear" w:color="auto" w:fill="F8F8F8"/>
                    </w:rPr>
                    <w:t>some_key</w:t>
                  </w:r>
                  <w:r w:rsidRPr="00C04993">
                    <w:rPr>
                      <w:rFonts w:eastAsia="Consolas"/>
                      <w:color w:val="auto"/>
                      <w:shd w:val="clear" w:color="auto" w:fill="F8F8F8"/>
                    </w:rPr>
                    <w:t>;</w:t>
                  </w:r>
                </w:p>
              </w:tc>
            </w:tr>
          </w:tbl>
          <w:p w14:paraId="405A60E8" w14:textId="77777777" w:rsidR="00791291" w:rsidRPr="00C04993" w:rsidRDefault="000C22BE">
            <w:pPr>
              <w:spacing w:after="120"/>
              <w:ind w:left="284"/>
              <w:rPr>
                <w:color w:val="auto"/>
              </w:rPr>
            </w:pPr>
            <w:r w:rsidRPr="00C04993">
              <w:rPr>
                <w:color w:val="auto"/>
              </w:rPr>
              <w:t xml:space="preserve">   Fuente: </w:t>
            </w:r>
            <w:r w:rsidR="00292415" w:rsidRPr="00C04993">
              <w:rPr>
                <w:color w:val="auto"/>
              </w:rPr>
              <w:t xml:space="preserve">Autoridad propia </w:t>
            </w:r>
          </w:p>
          <w:p w14:paraId="6644694A" w14:textId="77777777" w:rsidR="00791291" w:rsidRPr="00C04993" w:rsidRDefault="00791291">
            <w:pPr>
              <w:spacing w:after="120"/>
              <w:rPr>
                <w:color w:val="auto"/>
              </w:rPr>
            </w:pPr>
          </w:p>
        </w:tc>
      </w:tr>
    </w:tbl>
    <w:p w14:paraId="2662789C" w14:textId="77777777" w:rsidR="00791291" w:rsidRPr="00C04993" w:rsidRDefault="00791291"/>
    <w:p w14:paraId="2AB9D1D7" w14:textId="77777777" w:rsidR="00791291" w:rsidRPr="00C04993" w:rsidRDefault="00791291"/>
    <w:p w14:paraId="35B3DE6D" w14:textId="77777777" w:rsidR="00791291" w:rsidRPr="00C04993" w:rsidRDefault="000C22BE">
      <w:r w:rsidRPr="00C04993">
        <w:rPr>
          <w:b/>
        </w:rPr>
        <w:t>Conociendo los lenguajes de manipulación y definición de datos</w:t>
      </w:r>
    </w:p>
    <w:tbl>
      <w:tblPr>
        <w:tblStyle w:val="affffb"/>
        <w:tblW w:w="155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995"/>
        <w:gridCol w:w="5580"/>
      </w:tblGrid>
      <w:tr w:rsidR="0040350B" w:rsidRPr="00C04993" w14:paraId="63F44E53" w14:textId="77777777">
        <w:trPr>
          <w:trHeight w:val="460"/>
        </w:trPr>
        <w:tc>
          <w:tcPr>
            <w:tcW w:w="2010" w:type="dxa"/>
            <w:shd w:val="clear" w:color="auto" w:fill="C9DAF8"/>
            <w:tcMar>
              <w:top w:w="100" w:type="dxa"/>
              <w:left w:w="100" w:type="dxa"/>
              <w:bottom w:w="100" w:type="dxa"/>
              <w:right w:w="100" w:type="dxa"/>
            </w:tcMar>
          </w:tcPr>
          <w:p w14:paraId="5068D3B6" w14:textId="77777777" w:rsidR="00791291" w:rsidRPr="00C04993" w:rsidRDefault="000C22BE">
            <w:pPr>
              <w:widowControl w:val="0"/>
              <w:spacing w:line="240" w:lineRule="auto"/>
              <w:jc w:val="center"/>
              <w:rPr>
                <w:b/>
              </w:rPr>
            </w:pPr>
            <w:r w:rsidRPr="00C04993">
              <w:rPr>
                <w:b/>
              </w:rPr>
              <w:t>Tipo de recurso</w:t>
            </w:r>
          </w:p>
        </w:tc>
        <w:tc>
          <w:tcPr>
            <w:tcW w:w="13575" w:type="dxa"/>
            <w:gridSpan w:val="2"/>
            <w:shd w:val="clear" w:color="auto" w:fill="C9DAF8"/>
            <w:tcMar>
              <w:top w:w="100" w:type="dxa"/>
              <w:left w:w="100" w:type="dxa"/>
              <w:bottom w:w="100" w:type="dxa"/>
              <w:right w:w="100" w:type="dxa"/>
            </w:tcMar>
          </w:tcPr>
          <w:p w14:paraId="608EDE55" w14:textId="77777777" w:rsidR="00791291" w:rsidRPr="00C04993" w:rsidRDefault="000C22BE">
            <w:pPr>
              <w:pStyle w:val="Ttulo"/>
              <w:widowControl w:val="0"/>
              <w:spacing w:line="240" w:lineRule="auto"/>
              <w:jc w:val="center"/>
              <w:rPr>
                <w:sz w:val="22"/>
                <w:szCs w:val="22"/>
              </w:rPr>
            </w:pPr>
            <w:r w:rsidRPr="00C04993">
              <w:rPr>
                <w:sz w:val="22"/>
                <w:szCs w:val="22"/>
              </w:rPr>
              <w:t>Infografía interactiva Punto caliente</w:t>
            </w:r>
          </w:p>
        </w:tc>
      </w:tr>
      <w:tr w:rsidR="0040350B" w:rsidRPr="00C04993" w14:paraId="4C17CAD8" w14:textId="77777777">
        <w:trPr>
          <w:trHeight w:val="420"/>
        </w:trPr>
        <w:tc>
          <w:tcPr>
            <w:tcW w:w="2010" w:type="dxa"/>
            <w:shd w:val="clear" w:color="auto" w:fill="auto"/>
            <w:tcMar>
              <w:top w:w="100" w:type="dxa"/>
              <w:left w:w="100" w:type="dxa"/>
              <w:bottom w:w="100" w:type="dxa"/>
              <w:right w:w="100" w:type="dxa"/>
            </w:tcMar>
          </w:tcPr>
          <w:p w14:paraId="2E6DB220" w14:textId="77777777" w:rsidR="00791291" w:rsidRPr="00C04993" w:rsidRDefault="000C22BE">
            <w:pPr>
              <w:widowControl w:val="0"/>
              <w:spacing w:line="240" w:lineRule="auto"/>
              <w:rPr>
                <w:b/>
              </w:rPr>
            </w:pPr>
            <w:r w:rsidRPr="00C04993">
              <w:rPr>
                <w:b/>
              </w:rPr>
              <w:t>Texto introductorio</w:t>
            </w:r>
          </w:p>
        </w:tc>
        <w:tc>
          <w:tcPr>
            <w:tcW w:w="13575" w:type="dxa"/>
            <w:gridSpan w:val="2"/>
            <w:shd w:val="clear" w:color="auto" w:fill="auto"/>
            <w:tcMar>
              <w:top w:w="100" w:type="dxa"/>
              <w:left w:w="100" w:type="dxa"/>
              <w:bottom w:w="100" w:type="dxa"/>
              <w:right w:w="100" w:type="dxa"/>
            </w:tcMar>
          </w:tcPr>
          <w:p w14:paraId="415745A6" w14:textId="77777777" w:rsidR="00791291" w:rsidRPr="00C04993" w:rsidRDefault="000C22BE">
            <w:pPr>
              <w:widowControl w:val="0"/>
              <w:spacing w:line="240" w:lineRule="auto"/>
            </w:pPr>
            <w:r w:rsidRPr="00C04993">
              <w:t>Conozcamos sobre los lenguajes de manipulación y definición de datos</w:t>
            </w:r>
          </w:p>
        </w:tc>
      </w:tr>
      <w:tr w:rsidR="0040350B" w:rsidRPr="00C04993" w14:paraId="2719AD6E" w14:textId="77777777">
        <w:trPr>
          <w:trHeight w:val="420"/>
        </w:trPr>
        <w:tc>
          <w:tcPr>
            <w:tcW w:w="15585" w:type="dxa"/>
            <w:gridSpan w:val="3"/>
            <w:shd w:val="clear" w:color="auto" w:fill="auto"/>
            <w:tcMar>
              <w:top w:w="100" w:type="dxa"/>
              <w:left w:w="100" w:type="dxa"/>
              <w:bottom w:w="100" w:type="dxa"/>
              <w:right w:w="100" w:type="dxa"/>
            </w:tcMar>
          </w:tcPr>
          <w:p w14:paraId="47CD9CA1" w14:textId="77777777" w:rsidR="00791291" w:rsidRPr="00C04993" w:rsidRDefault="000C22BE">
            <w:pPr>
              <w:widowControl w:val="0"/>
              <w:spacing w:line="240" w:lineRule="auto"/>
              <w:rPr>
                <w:b/>
              </w:rPr>
            </w:pPr>
            <w:r w:rsidRPr="00C04993">
              <w:rPr>
                <w:b/>
              </w:rPr>
              <w:t>Imagen</w:t>
            </w:r>
          </w:p>
          <w:p w14:paraId="35FEB65D" w14:textId="77777777" w:rsidR="00791291" w:rsidRPr="00C04993" w:rsidRDefault="000C22BE">
            <w:pPr>
              <w:widowControl w:val="0"/>
              <w:spacing w:line="240" w:lineRule="auto"/>
              <w:jc w:val="center"/>
            </w:pPr>
            <w:r w:rsidRPr="00C04993">
              <w:rPr>
                <w:noProof/>
                <w:lang w:val="es-CO"/>
              </w:rPr>
              <w:drawing>
                <wp:inline distT="0" distB="0" distL="0" distR="0" wp14:anchorId="6AD15A45" wp14:editId="7C80E680">
                  <wp:extent cx="2649191" cy="2556714"/>
                  <wp:effectExtent l="0" t="0" r="0" b="0"/>
                  <wp:docPr id="188" name="image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png" descr="Diagrama&#10;&#10;Descripción generada automáticamente"/>
                          <pic:cNvPicPr preferRelativeResize="0"/>
                        </pic:nvPicPr>
                        <pic:blipFill>
                          <a:blip r:embed="rId63"/>
                          <a:srcRect/>
                          <a:stretch>
                            <a:fillRect/>
                          </a:stretch>
                        </pic:blipFill>
                        <pic:spPr>
                          <a:xfrm>
                            <a:off x="0" y="0"/>
                            <a:ext cx="2649191" cy="2556714"/>
                          </a:xfrm>
                          <a:prstGeom prst="rect">
                            <a:avLst/>
                          </a:prstGeom>
                          <a:ln/>
                        </pic:spPr>
                      </pic:pic>
                    </a:graphicData>
                  </a:graphic>
                </wp:inline>
              </w:drawing>
            </w:r>
          </w:p>
          <w:p w14:paraId="07A6DA84" w14:textId="77777777" w:rsidR="00791291" w:rsidRPr="00C04993" w:rsidRDefault="000C22BE">
            <w:pPr>
              <w:widowControl w:val="0"/>
              <w:spacing w:line="240" w:lineRule="auto"/>
            </w:pPr>
            <w:r w:rsidRPr="00C04993">
              <w:t>Describir y/o colocar una imagen de referencia, de la infografía solicitada.</w:t>
            </w:r>
          </w:p>
        </w:tc>
      </w:tr>
      <w:tr w:rsidR="0040350B" w:rsidRPr="00C04993" w14:paraId="42D58EC0" w14:textId="77777777">
        <w:trPr>
          <w:trHeight w:val="420"/>
        </w:trPr>
        <w:tc>
          <w:tcPr>
            <w:tcW w:w="2010" w:type="dxa"/>
            <w:shd w:val="clear" w:color="auto" w:fill="auto"/>
            <w:tcMar>
              <w:top w:w="100" w:type="dxa"/>
              <w:left w:w="100" w:type="dxa"/>
              <w:bottom w:w="100" w:type="dxa"/>
              <w:right w:w="100" w:type="dxa"/>
            </w:tcMar>
          </w:tcPr>
          <w:p w14:paraId="1F1F26A3" w14:textId="77777777" w:rsidR="00791291" w:rsidRPr="00C04993" w:rsidRDefault="000C22BE">
            <w:pPr>
              <w:widowControl w:val="0"/>
              <w:spacing w:line="240" w:lineRule="auto"/>
              <w:rPr>
                <w:b/>
              </w:rPr>
            </w:pPr>
            <w:r w:rsidRPr="00C04993">
              <w:rPr>
                <w:b/>
              </w:rPr>
              <w:t>Código de la imagen</w:t>
            </w:r>
          </w:p>
        </w:tc>
        <w:tc>
          <w:tcPr>
            <w:tcW w:w="13575" w:type="dxa"/>
            <w:gridSpan w:val="2"/>
            <w:shd w:val="clear" w:color="auto" w:fill="auto"/>
            <w:tcMar>
              <w:top w:w="100" w:type="dxa"/>
              <w:left w:w="100" w:type="dxa"/>
              <w:bottom w:w="100" w:type="dxa"/>
              <w:right w:w="100" w:type="dxa"/>
            </w:tcMar>
          </w:tcPr>
          <w:p w14:paraId="0919EE3F" w14:textId="77777777" w:rsidR="00791291" w:rsidRPr="00C04993" w:rsidRDefault="000C22BE">
            <w:pPr>
              <w:widowControl w:val="0"/>
              <w:spacing w:line="240" w:lineRule="auto"/>
            </w:pPr>
            <w:r w:rsidRPr="00C04993">
              <w:t>228130_i33.png</w:t>
            </w:r>
          </w:p>
        </w:tc>
      </w:tr>
      <w:tr w:rsidR="0040350B" w:rsidRPr="00C04993" w14:paraId="08DB5364" w14:textId="77777777">
        <w:tc>
          <w:tcPr>
            <w:tcW w:w="2010" w:type="dxa"/>
            <w:shd w:val="clear" w:color="auto" w:fill="auto"/>
            <w:tcMar>
              <w:top w:w="100" w:type="dxa"/>
              <w:left w:w="100" w:type="dxa"/>
              <w:bottom w:w="100" w:type="dxa"/>
              <w:right w:w="100" w:type="dxa"/>
            </w:tcMar>
          </w:tcPr>
          <w:p w14:paraId="15D22781" w14:textId="77777777" w:rsidR="00791291" w:rsidRPr="00C04993" w:rsidRDefault="000C22BE">
            <w:pPr>
              <w:widowControl w:val="0"/>
              <w:spacing w:line="240" w:lineRule="auto"/>
              <w:rPr>
                <w:b/>
              </w:rPr>
            </w:pPr>
            <w:r w:rsidRPr="00C04993">
              <w:rPr>
                <w:b/>
              </w:rPr>
              <w:t>Punto caliente 1</w:t>
            </w:r>
          </w:p>
        </w:tc>
        <w:tc>
          <w:tcPr>
            <w:tcW w:w="7995" w:type="dxa"/>
            <w:shd w:val="clear" w:color="auto" w:fill="auto"/>
            <w:tcMar>
              <w:top w:w="100" w:type="dxa"/>
              <w:left w:w="100" w:type="dxa"/>
              <w:bottom w:w="100" w:type="dxa"/>
              <w:right w:w="100" w:type="dxa"/>
            </w:tcMar>
          </w:tcPr>
          <w:p w14:paraId="3A424BD7" w14:textId="77777777" w:rsidR="00791291" w:rsidRPr="00C04993" w:rsidRDefault="000C22BE">
            <w:pPr>
              <w:widowControl w:val="0"/>
              <w:spacing w:line="240" w:lineRule="auto"/>
            </w:pPr>
            <w:r w:rsidRPr="00C04993">
              <w:t>Es lo primero que se debe hacer cuando estamos frente a un sistema gestor de bases de datos, vamos a registrar la creación de bases de datos definiendo el lenguaje de definición de datos (</w:t>
            </w:r>
            <w:r w:rsidRPr="00C04993">
              <w:rPr>
                <w:i/>
              </w:rPr>
              <w:t>Data Definition Language</w:t>
            </w:r>
            <w:r w:rsidRPr="00C04993">
              <w:t>, DDL). Incluye tanto la creación inicial de los diferentes objetos que formarán la base de datos, como el mantenimiento de esa estructura o tablas.</w:t>
            </w:r>
          </w:p>
          <w:p w14:paraId="1C6457FE" w14:textId="77777777" w:rsidR="00C07582" w:rsidRPr="00C04993" w:rsidRDefault="00C07582">
            <w:pPr>
              <w:widowControl w:val="0"/>
              <w:spacing w:line="240" w:lineRule="auto"/>
            </w:pPr>
          </w:p>
          <w:p w14:paraId="5090596E" w14:textId="77777777" w:rsidR="00791291" w:rsidRPr="00C04993" w:rsidRDefault="000C22BE">
            <w:pPr>
              <w:widowControl w:val="0"/>
              <w:spacing w:line="240" w:lineRule="auto"/>
            </w:pPr>
            <w:r w:rsidRPr="00C04993">
              <w:rPr>
                <w:i/>
              </w:rPr>
              <w:t>CREATE DATABASE</w:t>
            </w:r>
            <w:r w:rsidRPr="00C04993">
              <w:t xml:space="preserve"> es la sintaxis para registrar una base de datos nueva, </w:t>
            </w:r>
            <w:r w:rsidRPr="00C04993">
              <w:rPr>
                <w:i/>
              </w:rPr>
              <w:t>CREATE TABLE</w:t>
            </w:r>
            <w:r w:rsidRPr="00C04993">
              <w:t xml:space="preserve"> permite registrar una nueva tabla, </w:t>
            </w:r>
            <w:r w:rsidRPr="00C04993">
              <w:rPr>
                <w:i/>
              </w:rPr>
              <w:t>CREATE INDEX</w:t>
            </w:r>
            <w:r w:rsidRPr="00C04993">
              <w:t xml:space="preserve"> registra un nuevo índice; por otra parte, podremos registrar sus eliminaciones a los objetos creados utilizando la sintaxis </w:t>
            </w:r>
            <w:r w:rsidRPr="00C04993">
              <w:rPr>
                <w:i/>
              </w:rPr>
              <w:t>DROP (DROP TABLE, DROP INDEX</w:t>
            </w:r>
            <w:r w:rsidRPr="00C04993">
              <w:t xml:space="preserve">…) y para modificar algún componente del objeto ya creado utilizamos la sintaxis </w:t>
            </w:r>
            <w:r w:rsidRPr="00C04993">
              <w:rPr>
                <w:i/>
              </w:rPr>
              <w:t>ALTER, ALTER TABLE, ALTER INDEX</w:t>
            </w:r>
            <w:r w:rsidR="00C07582" w:rsidRPr="00C04993">
              <w:rPr>
                <w:i/>
              </w:rPr>
              <w:t>,</w:t>
            </w:r>
            <w:r w:rsidRPr="00C04993">
              <w:t xml:space="preserve"> etc.</w:t>
            </w:r>
          </w:p>
        </w:tc>
        <w:tc>
          <w:tcPr>
            <w:tcW w:w="5580" w:type="dxa"/>
            <w:shd w:val="clear" w:color="auto" w:fill="auto"/>
            <w:tcMar>
              <w:top w:w="100" w:type="dxa"/>
              <w:left w:w="100" w:type="dxa"/>
              <w:bottom w:w="100" w:type="dxa"/>
              <w:right w:w="100" w:type="dxa"/>
            </w:tcMar>
          </w:tcPr>
          <w:p w14:paraId="4CC3A69B" w14:textId="77777777" w:rsidR="00791291" w:rsidRPr="00C04993" w:rsidRDefault="000C22BE">
            <w:pPr>
              <w:widowControl w:val="0"/>
              <w:spacing w:line="240" w:lineRule="auto"/>
            </w:pPr>
            <w:r w:rsidRPr="00C04993">
              <w:t>Cuando se Ubica en DDL</w:t>
            </w:r>
          </w:p>
        </w:tc>
      </w:tr>
      <w:tr w:rsidR="00791291" w:rsidRPr="00C04993" w14:paraId="57C49F9A" w14:textId="77777777">
        <w:tc>
          <w:tcPr>
            <w:tcW w:w="2010" w:type="dxa"/>
            <w:shd w:val="clear" w:color="auto" w:fill="auto"/>
            <w:tcMar>
              <w:top w:w="100" w:type="dxa"/>
              <w:left w:w="100" w:type="dxa"/>
              <w:bottom w:w="100" w:type="dxa"/>
              <w:right w:w="100" w:type="dxa"/>
            </w:tcMar>
          </w:tcPr>
          <w:p w14:paraId="611AD6F4" w14:textId="77777777" w:rsidR="00791291" w:rsidRPr="00C04993" w:rsidRDefault="000C22BE">
            <w:pPr>
              <w:widowControl w:val="0"/>
              <w:spacing w:line="240" w:lineRule="auto"/>
              <w:rPr>
                <w:b/>
              </w:rPr>
            </w:pPr>
            <w:r w:rsidRPr="00C04993">
              <w:rPr>
                <w:b/>
              </w:rPr>
              <w:t>Punto caliente 2</w:t>
            </w:r>
          </w:p>
        </w:tc>
        <w:tc>
          <w:tcPr>
            <w:tcW w:w="7995" w:type="dxa"/>
            <w:shd w:val="clear" w:color="auto" w:fill="auto"/>
            <w:tcMar>
              <w:top w:w="100" w:type="dxa"/>
              <w:left w:w="100" w:type="dxa"/>
              <w:bottom w:w="100" w:type="dxa"/>
              <w:right w:w="100" w:type="dxa"/>
            </w:tcMar>
          </w:tcPr>
          <w:p w14:paraId="5DB52E3F" w14:textId="77777777" w:rsidR="00791291" w:rsidRPr="00C04993" w:rsidRDefault="000C22BE">
            <w:pPr>
              <w:widowControl w:val="0"/>
              <w:spacing w:line="240" w:lineRule="auto"/>
            </w:pPr>
            <w:r w:rsidRPr="00C04993">
              <w:t xml:space="preserve">Lenguaje para describir los datos y sus relaciones en una base de datos los cuales permiten dentro de sus funcionalidades la creación, modificación y borrado de tablas. </w:t>
            </w:r>
          </w:p>
          <w:p w14:paraId="0ABC1E67" w14:textId="77777777" w:rsidR="00C07582" w:rsidRPr="00C04993" w:rsidRDefault="00C07582">
            <w:pPr>
              <w:widowControl w:val="0"/>
              <w:spacing w:line="240" w:lineRule="auto"/>
            </w:pPr>
          </w:p>
          <w:p w14:paraId="6DE6FE07" w14:textId="77777777" w:rsidR="00791291" w:rsidRPr="00C04993" w:rsidRDefault="000C22BE">
            <w:pPr>
              <w:widowControl w:val="0"/>
              <w:spacing w:line="240" w:lineRule="auto"/>
            </w:pPr>
            <w:r w:rsidRPr="00C04993">
              <w:t xml:space="preserve">Se ejecutan cuando un usuario intenta modificar datos mediante un evento de lenguaje de manipulación de datos (DML). Los eventos DML son instrucciones </w:t>
            </w:r>
            <w:r w:rsidRPr="00C04993">
              <w:rPr>
                <w:i/>
              </w:rPr>
              <w:t>INSERT, UPDATE o DELETE</w:t>
            </w:r>
            <w:r w:rsidRPr="00C04993">
              <w:t xml:space="preserve"> de una tabla o vista. (González, E. 2015)</w:t>
            </w:r>
          </w:p>
        </w:tc>
        <w:tc>
          <w:tcPr>
            <w:tcW w:w="5580" w:type="dxa"/>
            <w:shd w:val="clear" w:color="auto" w:fill="auto"/>
            <w:tcMar>
              <w:top w:w="100" w:type="dxa"/>
              <w:left w:w="100" w:type="dxa"/>
              <w:bottom w:w="100" w:type="dxa"/>
              <w:right w:w="100" w:type="dxa"/>
            </w:tcMar>
          </w:tcPr>
          <w:p w14:paraId="51AC3D9D" w14:textId="77777777" w:rsidR="00791291" w:rsidRPr="00C04993" w:rsidRDefault="000C22BE">
            <w:pPr>
              <w:widowControl w:val="0"/>
              <w:spacing w:line="240" w:lineRule="auto"/>
            </w:pPr>
            <w:r w:rsidRPr="00C04993">
              <w:t>Cuando se ubica en DML</w:t>
            </w:r>
          </w:p>
        </w:tc>
      </w:tr>
    </w:tbl>
    <w:p w14:paraId="2D2BC28B" w14:textId="72DECAD1" w:rsidR="00791291" w:rsidRDefault="00791291"/>
    <w:tbl>
      <w:tblPr>
        <w:tblStyle w:val="Tablaconcuadrcula"/>
        <w:tblW w:w="0" w:type="auto"/>
        <w:tblLook w:val="04A0" w:firstRow="1" w:lastRow="0" w:firstColumn="1" w:lastColumn="0" w:noHBand="0" w:noVBand="1"/>
      </w:tblPr>
      <w:tblGrid>
        <w:gridCol w:w="15690"/>
      </w:tblGrid>
      <w:tr w:rsidR="00E03385" w14:paraId="1B82FC75" w14:textId="77777777" w:rsidTr="007F6D57">
        <w:trPr>
          <w:trHeight w:val="444"/>
        </w:trPr>
        <w:tc>
          <w:tcPr>
            <w:tcW w:w="15692" w:type="dxa"/>
            <w:shd w:val="clear" w:color="auto" w:fill="8DB3E2" w:themeFill="text2" w:themeFillTint="66"/>
          </w:tcPr>
          <w:p w14:paraId="36F97825" w14:textId="77777777" w:rsidR="00E03385" w:rsidRPr="00590F84" w:rsidRDefault="00E03385" w:rsidP="007F6D57">
            <w:pPr>
              <w:pStyle w:val="Ttulo1"/>
              <w:jc w:val="center"/>
              <w:outlineLvl w:val="0"/>
              <w:rPr>
                <w:sz w:val="32"/>
                <w:szCs w:val="32"/>
              </w:rPr>
            </w:pPr>
            <w:r w:rsidRPr="00590F84">
              <w:rPr>
                <w:sz w:val="32"/>
                <w:szCs w:val="32"/>
              </w:rPr>
              <w:t>Cuadro de texto</w:t>
            </w:r>
          </w:p>
        </w:tc>
      </w:tr>
      <w:tr w:rsidR="00E03385" w14:paraId="485D059C" w14:textId="77777777" w:rsidTr="007F6D57">
        <w:tc>
          <w:tcPr>
            <w:tcW w:w="15692" w:type="dxa"/>
          </w:tcPr>
          <w:p w14:paraId="0B1BE641" w14:textId="77777777" w:rsidR="00E03385" w:rsidRPr="00A432FF" w:rsidRDefault="00E03385" w:rsidP="007F6D57">
            <w:pPr>
              <w:pStyle w:val="Default"/>
              <w:rPr>
                <w:color w:val="BFBFBF" w:themeColor="background1" w:themeShade="BF"/>
              </w:rPr>
            </w:pPr>
            <w:r w:rsidRPr="00A432FF">
              <w:rPr>
                <w:sz w:val="22"/>
                <w:szCs w:val="22"/>
              </w:rPr>
              <w:t>Tenga en cuenta que el componente</w:t>
            </w:r>
            <w:r>
              <w:rPr>
                <w:sz w:val="22"/>
                <w:szCs w:val="22"/>
              </w:rPr>
              <w:t xml:space="preserve"> formativo</w:t>
            </w:r>
            <w:r w:rsidRPr="00A432FF">
              <w:rPr>
                <w:sz w:val="22"/>
                <w:szCs w:val="22"/>
              </w:rPr>
              <w:t xml:space="preserve"> dispone de más recursos que se ubican en este, para ello diríjase al menú principal en donde encontrará </w:t>
            </w:r>
            <w:r>
              <w:rPr>
                <w:sz w:val="22"/>
                <w:szCs w:val="22"/>
              </w:rPr>
              <w:t xml:space="preserve">entre otros, </w:t>
            </w:r>
            <w:r w:rsidRPr="00A432FF">
              <w:rPr>
                <w:sz w:val="22"/>
                <w:szCs w:val="22"/>
              </w:rPr>
              <w:t xml:space="preserve">la síntesis, una actividad didáctica, material complementario. </w:t>
            </w:r>
          </w:p>
        </w:tc>
      </w:tr>
    </w:tbl>
    <w:p w14:paraId="6817963B" w14:textId="77777777" w:rsidR="00A2210C" w:rsidRPr="00C04993" w:rsidRDefault="00A2210C"/>
    <w:p w14:paraId="5BE669C4" w14:textId="77777777" w:rsidR="00E03385" w:rsidRDefault="00E03385">
      <w:pPr>
        <w:rPr>
          <w:b/>
        </w:rPr>
      </w:pPr>
      <w:r>
        <w:rPr>
          <w:b/>
        </w:rPr>
        <w:br w:type="page"/>
      </w:r>
    </w:p>
    <w:p w14:paraId="02D3220C" w14:textId="73F6BE10" w:rsidR="00791291" w:rsidRPr="00C04993" w:rsidRDefault="00C07582">
      <w:pPr>
        <w:rPr>
          <w:b/>
        </w:rPr>
      </w:pPr>
      <w:r w:rsidRPr="00C04993">
        <w:rPr>
          <w:b/>
        </w:rPr>
        <w:t>Síntesis</w:t>
      </w:r>
    </w:p>
    <w:tbl>
      <w:tblPr>
        <w:tblStyle w:val="affffc"/>
        <w:tblW w:w="156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3568"/>
      </w:tblGrid>
      <w:tr w:rsidR="0040350B" w:rsidRPr="00C04993" w14:paraId="0DA7FB41" w14:textId="77777777">
        <w:tc>
          <w:tcPr>
            <w:tcW w:w="2122" w:type="dxa"/>
            <w:shd w:val="clear" w:color="auto" w:fill="C6D9F1"/>
          </w:tcPr>
          <w:p w14:paraId="78CDC7C6" w14:textId="77777777" w:rsidR="00791291" w:rsidRPr="00C04993" w:rsidRDefault="000C22BE">
            <w:pPr>
              <w:jc w:val="center"/>
              <w:rPr>
                <w:b/>
                <w:color w:val="auto"/>
              </w:rPr>
            </w:pPr>
            <w:r w:rsidRPr="00C04993">
              <w:rPr>
                <w:b/>
                <w:color w:val="auto"/>
              </w:rPr>
              <w:t>Tipo de recurso</w:t>
            </w:r>
          </w:p>
        </w:tc>
        <w:tc>
          <w:tcPr>
            <w:tcW w:w="13568" w:type="dxa"/>
            <w:shd w:val="clear" w:color="auto" w:fill="C6D9F1"/>
          </w:tcPr>
          <w:p w14:paraId="0975F796" w14:textId="77777777" w:rsidR="00791291" w:rsidRPr="00C04993" w:rsidRDefault="000C22BE">
            <w:pPr>
              <w:jc w:val="center"/>
              <w:rPr>
                <w:color w:val="auto"/>
              </w:rPr>
            </w:pPr>
            <w:r w:rsidRPr="00C04993">
              <w:rPr>
                <w:color w:val="auto"/>
              </w:rPr>
              <w:t>Síntesis</w:t>
            </w:r>
          </w:p>
        </w:tc>
      </w:tr>
      <w:tr w:rsidR="0040350B" w:rsidRPr="00C04993" w14:paraId="01729D98" w14:textId="77777777">
        <w:tc>
          <w:tcPr>
            <w:tcW w:w="15690" w:type="dxa"/>
            <w:gridSpan w:val="2"/>
            <w:shd w:val="clear" w:color="auto" w:fill="auto"/>
          </w:tcPr>
          <w:p w14:paraId="005EA437" w14:textId="77777777" w:rsidR="00791291" w:rsidRPr="00C04993" w:rsidRDefault="000C22BE">
            <w:pPr>
              <w:rPr>
                <w:color w:val="auto"/>
              </w:rPr>
            </w:pPr>
            <w:r w:rsidRPr="00C04993">
              <w:rPr>
                <w:color w:val="auto"/>
              </w:rPr>
              <w:t>Tecnólogo en implementación y gestión de bases de datos</w:t>
            </w:r>
          </w:p>
          <w:p w14:paraId="49CE7CEA" w14:textId="77777777" w:rsidR="00791291" w:rsidRPr="00C04993" w:rsidRDefault="000C22BE">
            <w:pPr>
              <w:rPr>
                <w:color w:val="auto"/>
              </w:rPr>
            </w:pPr>
            <w:r w:rsidRPr="00C04993">
              <w:rPr>
                <w:color w:val="auto"/>
              </w:rPr>
              <w:br/>
              <w:t>Síntesis: Administración de BD</w:t>
            </w:r>
          </w:p>
          <w:p w14:paraId="119AF9EC" w14:textId="77777777" w:rsidR="00791291" w:rsidRPr="00C04993" w:rsidRDefault="00791291">
            <w:pPr>
              <w:rPr>
                <w:color w:val="auto"/>
              </w:rPr>
            </w:pPr>
          </w:p>
        </w:tc>
      </w:tr>
      <w:tr w:rsidR="0040350B" w:rsidRPr="00C04993" w14:paraId="6A53520E" w14:textId="77777777">
        <w:tc>
          <w:tcPr>
            <w:tcW w:w="2122" w:type="dxa"/>
            <w:shd w:val="clear" w:color="auto" w:fill="auto"/>
          </w:tcPr>
          <w:p w14:paraId="25146EF1" w14:textId="77777777" w:rsidR="00791291" w:rsidRPr="00C04993" w:rsidRDefault="000C22BE">
            <w:pPr>
              <w:rPr>
                <w:b/>
                <w:color w:val="auto"/>
              </w:rPr>
            </w:pPr>
            <w:r w:rsidRPr="00C04993">
              <w:rPr>
                <w:b/>
                <w:color w:val="auto"/>
              </w:rPr>
              <w:t>Introducción</w:t>
            </w:r>
          </w:p>
          <w:p w14:paraId="1BF0D92A" w14:textId="77777777" w:rsidR="00791291" w:rsidRPr="00C04993" w:rsidRDefault="00791291">
            <w:pPr>
              <w:rPr>
                <w:color w:val="auto"/>
              </w:rPr>
            </w:pPr>
          </w:p>
        </w:tc>
        <w:tc>
          <w:tcPr>
            <w:tcW w:w="13568" w:type="dxa"/>
            <w:shd w:val="clear" w:color="auto" w:fill="auto"/>
          </w:tcPr>
          <w:p w14:paraId="0EA1F1CD" w14:textId="77777777" w:rsidR="00D157CE" w:rsidRPr="00C04993" w:rsidRDefault="00D157CE">
            <w:pPr>
              <w:rPr>
                <w:color w:val="auto"/>
              </w:rPr>
            </w:pPr>
          </w:p>
          <w:p w14:paraId="01C7D56C" w14:textId="3ABD88B4" w:rsidR="00D157CE" w:rsidRPr="00C04993" w:rsidRDefault="0040350B">
            <w:pPr>
              <w:rPr>
                <w:color w:val="auto"/>
              </w:rPr>
            </w:pPr>
            <w:r w:rsidRPr="00C04993">
              <w:rPr>
                <w:color w:val="auto"/>
              </w:rPr>
              <w:t>A</w:t>
            </w:r>
            <w:r w:rsidR="00D157CE" w:rsidRPr="00C04993">
              <w:rPr>
                <w:color w:val="auto"/>
              </w:rPr>
              <w:t xml:space="preserve"> través del siguiente esquema, podrá ver resumida la información tratada en este componente formativo:</w:t>
            </w:r>
          </w:p>
        </w:tc>
      </w:tr>
      <w:tr w:rsidR="00791291" w:rsidRPr="00C04993" w14:paraId="58D809E5" w14:textId="77777777">
        <w:tc>
          <w:tcPr>
            <w:tcW w:w="15690" w:type="dxa"/>
            <w:gridSpan w:val="2"/>
            <w:shd w:val="clear" w:color="auto" w:fill="auto"/>
          </w:tcPr>
          <w:p w14:paraId="3009B4F1" w14:textId="77777777" w:rsidR="00D157CE" w:rsidRPr="00C04993" w:rsidRDefault="00D157CE" w:rsidP="00D157CE">
            <w:pPr>
              <w:pStyle w:val="NormalWeb"/>
              <w:spacing w:before="0" w:beforeAutospacing="0" w:after="120" w:afterAutospacing="0"/>
              <w:rPr>
                <w:color w:val="auto"/>
              </w:rPr>
            </w:pPr>
            <w:r w:rsidRPr="00C04993">
              <w:rPr>
                <w:rFonts w:ascii="Arial" w:hAnsi="Arial" w:cs="Arial"/>
                <w:b/>
                <w:bCs/>
                <w:color w:val="auto"/>
                <w:sz w:val="22"/>
                <w:szCs w:val="22"/>
              </w:rPr>
              <w:t>Figura 2</w:t>
            </w:r>
          </w:p>
          <w:p w14:paraId="7F6F50BF" w14:textId="77777777" w:rsidR="00D157CE" w:rsidRPr="00C04993" w:rsidRDefault="00D157CE" w:rsidP="00D157CE">
            <w:pPr>
              <w:pStyle w:val="NormalWeb"/>
              <w:spacing w:before="0" w:beforeAutospacing="0" w:after="120" w:afterAutospacing="0"/>
              <w:rPr>
                <w:color w:val="auto"/>
              </w:rPr>
            </w:pPr>
            <w:r w:rsidRPr="00C04993">
              <w:rPr>
                <w:rFonts w:ascii="Arial" w:hAnsi="Arial" w:cs="Arial"/>
                <w:i/>
                <w:iCs/>
                <w:color w:val="auto"/>
                <w:sz w:val="22"/>
                <w:szCs w:val="22"/>
              </w:rPr>
              <w:t>Administración de BD</w:t>
            </w:r>
          </w:p>
          <w:p w14:paraId="5AA861CC" w14:textId="7BF14303" w:rsidR="00791291" w:rsidRPr="00C04993" w:rsidRDefault="000C22BE">
            <w:pPr>
              <w:spacing w:line="276" w:lineRule="auto"/>
              <w:rPr>
                <w:color w:val="auto"/>
              </w:rPr>
            </w:pPr>
            <w:r w:rsidRPr="00C04993">
              <w:rPr>
                <w:noProof/>
                <w:lang w:val="es-CO"/>
              </w:rPr>
              <mc:AlternateContent>
                <mc:Choice Requires="wps">
                  <w:drawing>
                    <wp:anchor distT="0" distB="0" distL="114300" distR="114300" simplePos="0" relativeHeight="251673600" behindDoc="0" locked="0" layoutInCell="1" hidden="0" allowOverlap="1" wp14:anchorId="7817A9D1" wp14:editId="3EDAB7BA">
                      <wp:simplePos x="0" y="0"/>
                      <wp:positionH relativeFrom="column">
                        <wp:posOffset>4051300</wp:posOffset>
                      </wp:positionH>
                      <wp:positionV relativeFrom="paragraph">
                        <wp:posOffset>139700</wp:posOffset>
                      </wp:positionV>
                      <wp:extent cx="1381125" cy="285750"/>
                      <wp:effectExtent l="0" t="0" r="0" b="0"/>
                      <wp:wrapNone/>
                      <wp:docPr id="173" name="Rectángulo 173"/>
                      <wp:cNvGraphicFramePr/>
                      <a:graphic xmlns:a="http://schemas.openxmlformats.org/drawingml/2006/main">
                        <a:graphicData uri="http://schemas.microsoft.com/office/word/2010/wordprocessingShape">
                          <wps:wsp>
                            <wps:cNvSpPr/>
                            <wps:spPr>
                              <a:xfrm>
                                <a:off x="4660200" y="3641888"/>
                                <a:ext cx="1371600" cy="276225"/>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a:effectLst>
                                <a:outerShdw blurRad="40000" dist="23000" dir="5400000" rotWithShape="0">
                                  <a:srgbClr val="000000">
                                    <a:alpha val="34901"/>
                                  </a:srgbClr>
                                </a:outerShdw>
                              </a:effectLst>
                            </wps:spPr>
                            <wps:txbx>
                              <w:txbxContent>
                                <w:p w14:paraId="43FD524D" w14:textId="77777777" w:rsidR="00371DD8" w:rsidRDefault="00371DD8">
                                  <w:pPr>
                                    <w:spacing w:line="275" w:lineRule="auto"/>
                                    <w:textDirection w:val="btLr"/>
                                  </w:pPr>
                                  <w:r>
                                    <w:rPr>
                                      <w:b/>
                                      <w:color w:val="000000"/>
                                    </w:rPr>
                                    <w:t>Bases de datos</w:t>
                                  </w:r>
                                </w:p>
                              </w:txbxContent>
                            </wps:txbx>
                            <wps:bodyPr spcFirstLastPara="1" wrap="square" lIns="91425" tIns="45700" rIns="91425" bIns="45700" anchor="t" anchorCtr="0">
                              <a:noAutofit/>
                            </wps:bodyPr>
                          </wps:wsp>
                        </a:graphicData>
                      </a:graphic>
                    </wp:anchor>
                  </w:drawing>
                </mc:Choice>
                <mc:Fallback>
                  <w:pict>
                    <v:rect w14:anchorId="7817A9D1" id="Rectángulo 173" o:spid="_x0000_s1029" style="position:absolute;margin-left:319pt;margin-top:11pt;width:108.75pt;height:22.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" fillcolor="#3e7fcd" strokecolor="#4a7dba">
                      <v:fill color2="#96c0ff" angle="180" focus="100%" type="gradient">
                        <o:fill v:ext="view" type="gradientUnscaled"/>
                      </v:fill>
                      <v:stroke startarrowwidth="narrow" startarrowlength="short" endarrowwidth="narrow" endarrowlength="short" joinstyle="round"/>
                      <v:shadow on="t" color="black" opacity="22872f" origin=",.5" offset="0,.63889mm"/>
                      <v:textbox inset="2.53958mm,1.2694mm,2.53958mm,1.2694mm">
                        <w:txbxContent>
                          <w:p w14:paraId="43FD524D" w14:textId="77777777" w:rsidR="00371DD8" w:rsidRDefault="00371DD8">
                            <w:pPr>
                              <w:spacing w:line="275" w:lineRule="auto"/>
                              <w:textDirection w:val="btLr"/>
                            </w:pPr>
                            <w:r>
                              <w:rPr>
                                <w:b/>
                                <w:color w:val="000000"/>
                              </w:rPr>
                              <w:t>Bases de datos</w:t>
                            </w:r>
                          </w:p>
                        </w:txbxContent>
                      </v:textbox>
                    </v:rect>
                  </w:pict>
                </mc:Fallback>
              </mc:AlternateContent>
            </w:r>
            <w:r w:rsidRPr="00C04993">
              <w:rPr>
                <w:noProof/>
                <w:lang w:val="es-CO"/>
              </w:rPr>
              <mc:AlternateContent>
                <mc:Choice Requires="wps">
                  <w:drawing>
                    <wp:anchor distT="0" distB="0" distL="114300" distR="114300" simplePos="0" relativeHeight="251674624" behindDoc="0" locked="0" layoutInCell="1" hidden="0" allowOverlap="1" wp14:anchorId="67C73DB3" wp14:editId="6196E1C7">
                      <wp:simplePos x="0" y="0"/>
                      <wp:positionH relativeFrom="column">
                        <wp:posOffset>2070100</wp:posOffset>
                      </wp:positionH>
                      <wp:positionV relativeFrom="paragraph">
                        <wp:posOffset>1016000</wp:posOffset>
                      </wp:positionV>
                      <wp:extent cx="615950" cy="301625"/>
                      <wp:effectExtent l="0" t="0" r="0" b="0"/>
                      <wp:wrapNone/>
                      <wp:docPr id="136" name="Rectángulo 136"/>
                      <wp:cNvGraphicFramePr/>
                      <a:graphic xmlns:a="http://schemas.openxmlformats.org/drawingml/2006/main">
                        <a:graphicData uri="http://schemas.microsoft.com/office/word/2010/wordprocessingShape">
                          <wps:wsp>
                            <wps:cNvSpPr/>
                            <wps:spPr>
                              <a:xfrm>
                                <a:off x="5050725" y="3641888"/>
                                <a:ext cx="590550" cy="276225"/>
                              </a:xfrm>
                              <a:prstGeom prst="rect">
                                <a:avLst/>
                              </a:prstGeom>
                              <a:solidFill>
                                <a:srgbClr val="FFFFFF"/>
                              </a:solidFill>
                              <a:ln w="25400" cap="flat" cmpd="sng">
                                <a:solidFill>
                                  <a:srgbClr val="4F81BD"/>
                                </a:solidFill>
                                <a:prstDash val="solid"/>
                                <a:round/>
                                <a:headEnd type="none" w="sm" len="sm"/>
                                <a:tailEnd type="none" w="sm" len="sm"/>
                              </a:ln>
                            </wps:spPr>
                            <wps:txbx>
                              <w:txbxContent>
                                <w:p w14:paraId="289945AF" w14:textId="77777777" w:rsidR="00371DD8" w:rsidRDefault="00371DD8">
                                  <w:pPr>
                                    <w:spacing w:line="275" w:lineRule="auto"/>
                                    <w:textDirection w:val="btLr"/>
                                  </w:pPr>
                                  <w:r>
                                    <w:rPr>
                                      <w:color w:val="000000"/>
                                      <w:sz w:val="20"/>
                                    </w:rPr>
                                    <w:t>SQL</w:t>
                                  </w:r>
                                </w:p>
                              </w:txbxContent>
                            </wps:txbx>
                            <wps:bodyPr spcFirstLastPara="1" wrap="square" lIns="91425" tIns="45700" rIns="91425" bIns="45700" anchor="t" anchorCtr="0">
                              <a:noAutofit/>
                            </wps:bodyPr>
                          </wps:wsp>
                        </a:graphicData>
                      </a:graphic>
                    </wp:anchor>
                  </w:drawing>
                </mc:Choice>
                <mc:Fallback>
                  <w:pict>
                    <v:rect w14:anchorId="67C73DB3" id="Rectángulo 136" o:spid="_x0000_s1030" style="position:absolute;margin-left:163pt;margin-top:80pt;width:48.5pt;height:23.7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" strokecolor="#4f81bd" strokeweight="2pt">
                      <v:stroke startarrowwidth="narrow" startarrowlength="short" endarrowwidth="narrow" endarrowlength="short" joinstyle="round"/>
                      <v:textbox inset="2.53958mm,1.2694mm,2.53958mm,1.2694mm">
                        <w:txbxContent>
                          <w:p w14:paraId="289945AF" w14:textId="77777777" w:rsidR="00371DD8" w:rsidRDefault="00371DD8">
                            <w:pPr>
                              <w:spacing w:line="275" w:lineRule="auto"/>
                              <w:textDirection w:val="btLr"/>
                            </w:pPr>
                            <w:r>
                              <w:rPr>
                                <w:color w:val="000000"/>
                                <w:sz w:val="20"/>
                              </w:rPr>
                              <w:t>SQL</w:t>
                            </w:r>
                          </w:p>
                        </w:txbxContent>
                      </v:textbox>
                    </v:rect>
                  </w:pict>
                </mc:Fallback>
              </mc:AlternateContent>
            </w:r>
            <w:r w:rsidRPr="00C04993">
              <w:rPr>
                <w:noProof/>
                <w:lang w:val="es-CO"/>
              </w:rPr>
              <mc:AlternateContent>
                <mc:Choice Requires="wps">
                  <w:drawing>
                    <wp:anchor distT="0" distB="0" distL="114300" distR="114300" simplePos="0" relativeHeight="251676672" behindDoc="0" locked="0" layoutInCell="1" hidden="0" allowOverlap="1" wp14:anchorId="4F94A92D" wp14:editId="1C72EFB6">
                      <wp:simplePos x="0" y="0"/>
                      <wp:positionH relativeFrom="column">
                        <wp:posOffset>4660900</wp:posOffset>
                      </wp:positionH>
                      <wp:positionV relativeFrom="paragraph">
                        <wp:posOffset>457200</wp:posOffset>
                      </wp:positionV>
                      <wp:extent cx="0" cy="352425"/>
                      <wp:effectExtent l="0" t="0" r="0" b="0"/>
                      <wp:wrapNone/>
                      <wp:docPr id="156" name="Conector recto de flecha 156"/>
                      <wp:cNvGraphicFramePr/>
                      <a:graphic xmlns:a="http://schemas.openxmlformats.org/drawingml/2006/main">
                        <a:graphicData uri="http://schemas.microsoft.com/office/word/2010/wordprocessingShape">
                          <wps:wsp>
                            <wps:cNvCnPr/>
                            <wps:spPr>
                              <a:xfrm>
                                <a:off x="5346000" y="3603788"/>
                                <a:ext cx="0" cy="352425"/>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5E46E908" id="_x0000_t32" coordsize="21600,21600" o:spt="32" o:oned="t" path="m,l21600,21600e" filled="f">
                      <v:path arrowok="t" fillok="f" o:connecttype="none"/>
                      <o:lock v:ext="edit" shapetype="t"/>
                    </v:shapetype>
                    <v:shape id="Conector recto de flecha 156" o:spid="_x0000_s1026" type="#_x0000_t32" style="position:absolute;margin-left:367pt;margin-top:36pt;width:0;height:27.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" strokecolor="#4a7dba">
                      <v:stroke startarrowwidth="narrow" startarrowlength="short" endarrowwidth="narrow" endarrowlength="short"/>
                    </v:shape>
                  </w:pict>
                </mc:Fallback>
              </mc:AlternateContent>
            </w:r>
            <w:r w:rsidRPr="00C04993">
              <w:rPr>
                <w:noProof/>
                <w:lang w:val="es-CO"/>
              </w:rPr>
              <mc:AlternateContent>
                <mc:Choice Requires="wps">
                  <w:drawing>
                    <wp:anchor distT="0" distB="0" distL="114300" distR="114300" simplePos="0" relativeHeight="251677696" behindDoc="0" locked="0" layoutInCell="1" hidden="0" allowOverlap="1" wp14:anchorId="2D7689A7" wp14:editId="378BA37C">
                      <wp:simplePos x="0" y="0"/>
                      <wp:positionH relativeFrom="column">
                        <wp:posOffset>2667000</wp:posOffset>
                      </wp:positionH>
                      <wp:positionV relativeFrom="paragraph">
                        <wp:posOffset>901700</wp:posOffset>
                      </wp:positionV>
                      <wp:extent cx="1990725" cy="238125"/>
                      <wp:effectExtent l="0" t="0" r="0" b="0"/>
                      <wp:wrapNone/>
                      <wp:docPr id="149" name="Conector recto de flecha 149"/>
                      <wp:cNvGraphicFramePr/>
                      <a:graphic xmlns:a="http://schemas.openxmlformats.org/drawingml/2006/main">
                        <a:graphicData uri="http://schemas.microsoft.com/office/word/2010/wordprocessingShape">
                          <wps:wsp>
                            <wps:cNvCnPr/>
                            <wps:spPr>
                              <a:xfrm flipH="1">
                                <a:off x="4355400" y="3665700"/>
                                <a:ext cx="1981200" cy="22860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7A94BBCD" id="Conector recto de flecha 149" o:spid="_x0000_s1026" type="#_x0000_t32" style="position:absolute;margin-left:210pt;margin-top:71pt;width:156.75pt;height:18.7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" strokecolor="#4a7dba">
                      <v:stroke startarrowwidth="narrow" startarrowlength="short" endarrowwidth="narrow" endarrowlength="short"/>
                    </v:shape>
                  </w:pict>
                </mc:Fallback>
              </mc:AlternateContent>
            </w:r>
            <w:r w:rsidRPr="00C04993">
              <w:rPr>
                <w:noProof/>
                <w:lang w:val="es-CO"/>
              </w:rPr>
              <mc:AlternateContent>
                <mc:Choice Requires="wps">
                  <w:drawing>
                    <wp:anchor distT="0" distB="0" distL="114300" distR="114300" simplePos="0" relativeHeight="251678720" behindDoc="0" locked="0" layoutInCell="1" hidden="0" allowOverlap="1" wp14:anchorId="030BA165" wp14:editId="703B4EE5">
                      <wp:simplePos x="0" y="0"/>
                      <wp:positionH relativeFrom="column">
                        <wp:posOffset>2286000</wp:posOffset>
                      </wp:positionH>
                      <wp:positionV relativeFrom="paragraph">
                        <wp:posOffset>1295400</wp:posOffset>
                      </wp:positionV>
                      <wp:extent cx="9525" cy="304800"/>
                      <wp:effectExtent l="0" t="0" r="0" b="0"/>
                      <wp:wrapNone/>
                      <wp:docPr id="135" name="Conector recto de flecha 135"/>
                      <wp:cNvGraphicFramePr/>
                      <a:graphic xmlns:a="http://schemas.openxmlformats.org/drawingml/2006/main">
                        <a:graphicData uri="http://schemas.microsoft.com/office/word/2010/wordprocessingShape">
                          <wps:wsp>
                            <wps:cNvCnPr/>
                            <wps:spPr>
                              <a:xfrm flipH="1">
                                <a:off x="5341238" y="3627600"/>
                                <a:ext cx="9525" cy="30480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069656B0" id="Conector recto de flecha 135" o:spid="_x0000_s1026" type="#_x0000_t32" style="position:absolute;margin-left:180pt;margin-top:102pt;width:.75pt;height:24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" strokecolor="#4a7dba">
                      <v:stroke startarrowwidth="narrow" startarrowlength="short" endarrowwidth="narrow" endarrowlength="short"/>
                    </v:shape>
                  </w:pict>
                </mc:Fallback>
              </mc:AlternateContent>
            </w:r>
            <w:r w:rsidRPr="00C04993">
              <w:rPr>
                <w:noProof/>
                <w:lang w:val="es-CO"/>
              </w:rPr>
              <mc:AlternateContent>
                <mc:Choice Requires="wps">
                  <w:drawing>
                    <wp:anchor distT="0" distB="0" distL="114300" distR="114300" simplePos="0" relativeHeight="251679744" behindDoc="0" locked="0" layoutInCell="1" hidden="0" allowOverlap="1" wp14:anchorId="2E4E91AB" wp14:editId="17371BE0">
                      <wp:simplePos x="0" y="0"/>
                      <wp:positionH relativeFrom="column">
                        <wp:posOffset>2324100</wp:posOffset>
                      </wp:positionH>
                      <wp:positionV relativeFrom="paragraph">
                        <wp:posOffset>1714500</wp:posOffset>
                      </wp:positionV>
                      <wp:extent cx="552450" cy="419100"/>
                      <wp:effectExtent l="0" t="0" r="0" b="0"/>
                      <wp:wrapNone/>
                      <wp:docPr id="145" name="Conector recto de flecha 145"/>
                      <wp:cNvGraphicFramePr/>
                      <a:graphic xmlns:a="http://schemas.openxmlformats.org/drawingml/2006/main">
                        <a:graphicData uri="http://schemas.microsoft.com/office/word/2010/wordprocessingShape">
                          <wps:wsp>
                            <wps:cNvCnPr/>
                            <wps:spPr>
                              <a:xfrm>
                                <a:off x="5074538" y="3575213"/>
                                <a:ext cx="542925" cy="409575"/>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700A7BEA" id="Conector recto de flecha 145" o:spid="_x0000_s1026" type="#_x0000_t32" style="position:absolute;margin-left:183pt;margin-top:135pt;width:43.5pt;height:33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" strokecolor="#4a7dba">
                      <v:stroke startarrowwidth="narrow" startarrowlength="short" endarrowwidth="narrow" endarrowlength="short"/>
                    </v:shape>
                  </w:pict>
                </mc:Fallback>
              </mc:AlternateContent>
            </w:r>
            <w:r w:rsidRPr="00C04993">
              <w:rPr>
                <w:noProof/>
                <w:lang w:val="es-CO"/>
              </w:rPr>
              <mc:AlternateContent>
                <mc:Choice Requires="wps">
                  <w:drawing>
                    <wp:anchor distT="0" distB="0" distL="114300" distR="114300" simplePos="0" relativeHeight="251680768" behindDoc="0" locked="0" layoutInCell="1" hidden="0" allowOverlap="1" wp14:anchorId="3835102E" wp14:editId="66BA8A34">
                      <wp:simplePos x="0" y="0"/>
                      <wp:positionH relativeFrom="column">
                        <wp:posOffset>2032000</wp:posOffset>
                      </wp:positionH>
                      <wp:positionV relativeFrom="paragraph">
                        <wp:posOffset>2374900</wp:posOffset>
                      </wp:positionV>
                      <wp:extent cx="1381125" cy="257175"/>
                      <wp:effectExtent l="0" t="0" r="0" b="0"/>
                      <wp:wrapNone/>
                      <wp:docPr id="163" name="Conector recto de flecha 163"/>
                      <wp:cNvGraphicFramePr/>
                      <a:graphic xmlns:a="http://schemas.openxmlformats.org/drawingml/2006/main">
                        <a:graphicData uri="http://schemas.microsoft.com/office/word/2010/wordprocessingShape">
                          <wps:wsp>
                            <wps:cNvCnPr/>
                            <wps:spPr>
                              <a:xfrm rot="10800000" flipH="1">
                                <a:off x="4660200" y="3656175"/>
                                <a:ext cx="1371600" cy="24765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3D2B7E7A" id="Conector recto de flecha 163" o:spid="_x0000_s1026" type="#_x0000_t32" style="position:absolute;margin-left:160pt;margin-top:187pt;width:108.75pt;height:20.25pt;rotation:180;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" strokecolor="#4a7dba">
                      <v:stroke startarrowwidth="narrow" startarrowlength="short" endarrowwidth="narrow" endarrowlength="short"/>
                    </v:shape>
                  </w:pict>
                </mc:Fallback>
              </mc:AlternateContent>
            </w:r>
            <w:r w:rsidRPr="00C04993">
              <w:rPr>
                <w:noProof/>
                <w:lang w:val="es-CO"/>
              </w:rPr>
              <mc:AlternateContent>
                <mc:Choice Requires="wps">
                  <w:drawing>
                    <wp:anchor distT="0" distB="0" distL="114300" distR="114300" simplePos="0" relativeHeight="251681792" behindDoc="0" locked="0" layoutInCell="1" hidden="0" allowOverlap="1" wp14:anchorId="1D54D066" wp14:editId="59CB94EC">
                      <wp:simplePos x="0" y="0"/>
                      <wp:positionH relativeFrom="column">
                        <wp:posOffset>3352800</wp:posOffset>
                      </wp:positionH>
                      <wp:positionV relativeFrom="paragraph">
                        <wp:posOffset>2374900</wp:posOffset>
                      </wp:positionV>
                      <wp:extent cx="419100" cy="266700"/>
                      <wp:effectExtent l="0" t="0" r="0" b="0"/>
                      <wp:wrapNone/>
                      <wp:docPr id="169" name="Conector recto de flecha 169"/>
                      <wp:cNvGraphicFramePr/>
                      <a:graphic xmlns:a="http://schemas.openxmlformats.org/drawingml/2006/main">
                        <a:graphicData uri="http://schemas.microsoft.com/office/word/2010/wordprocessingShape">
                          <wps:wsp>
                            <wps:cNvCnPr/>
                            <wps:spPr>
                              <a:xfrm rot="10800000">
                                <a:off x="5141213" y="3651413"/>
                                <a:ext cx="409575" cy="257175"/>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0DD18E12" id="Conector recto de flecha 169" o:spid="_x0000_s1026" type="#_x0000_t32" style="position:absolute;margin-left:264pt;margin-top:187pt;width:33pt;height:21pt;rotation:18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" strokecolor="#4a7dba">
                      <v:stroke startarrowwidth="narrow" startarrowlength="short" endarrowwidth="narrow" endarrowlength="short"/>
                    </v:shape>
                  </w:pict>
                </mc:Fallback>
              </mc:AlternateContent>
            </w:r>
            <w:r w:rsidRPr="00C04993">
              <w:rPr>
                <w:noProof/>
                <w:lang w:val="es-CO"/>
              </w:rPr>
              <mc:AlternateContent>
                <mc:Choice Requires="wps">
                  <w:drawing>
                    <wp:anchor distT="0" distB="0" distL="114300" distR="114300" simplePos="0" relativeHeight="251682816" behindDoc="0" locked="0" layoutInCell="1" hidden="0" allowOverlap="1" wp14:anchorId="721D0097" wp14:editId="5DAC9F68">
                      <wp:simplePos x="0" y="0"/>
                      <wp:positionH relativeFrom="column">
                        <wp:posOffset>3746500</wp:posOffset>
                      </wp:positionH>
                      <wp:positionV relativeFrom="paragraph">
                        <wp:posOffset>2768600</wp:posOffset>
                      </wp:positionV>
                      <wp:extent cx="9525" cy="438150"/>
                      <wp:effectExtent l="0" t="0" r="0" b="0"/>
                      <wp:wrapNone/>
                      <wp:docPr id="168" name="Conector recto de flecha 168"/>
                      <wp:cNvGraphicFramePr/>
                      <a:graphic xmlns:a="http://schemas.openxmlformats.org/drawingml/2006/main">
                        <a:graphicData uri="http://schemas.microsoft.com/office/word/2010/wordprocessingShape">
                          <wps:wsp>
                            <wps:cNvCnPr/>
                            <wps:spPr>
                              <a:xfrm rot="10800000">
                                <a:off x="5341238" y="3560925"/>
                                <a:ext cx="9525" cy="43815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2AFEE49C" id="Conector recto de flecha 168" o:spid="_x0000_s1026" type="#_x0000_t32" style="position:absolute;margin-left:295pt;margin-top:218pt;width:.75pt;height:34.5pt;rotation:18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" strokecolor="#4a7dba">
                      <v:stroke startarrowwidth="narrow" startarrowlength="short" endarrowwidth="narrow" endarrowlength="short"/>
                    </v:shape>
                  </w:pict>
                </mc:Fallback>
              </mc:AlternateContent>
            </w:r>
            <w:r w:rsidRPr="00C04993">
              <w:rPr>
                <w:noProof/>
                <w:lang w:val="es-CO"/>
              </w:rPr>
              <mc:AlternateContent>
                <mc:Choice Requires="wps">
                  <w:drawing>
                    <wp:anchor distT="0" distB="0" distL="114300" distR="114300" simplePos="0" relativeHeight="251683840" behindDoc="0" locked="0" layoutInCell="1" hidden="0" allowOverlap="1" wp14:anchorId="426C510B" wp14:editId="506DDAED">
                      <wp:simplePos x="0" y="0"/>
                      <wp:positionH relativeFrom="column">
                        <wp:posOffset>5880100</wp:posOffset>
                      </wp:positionH>
                      <wp:positionV relativeFrom="paragraph">
                        <wp:posOffset>1028700</wp:posOffset>
                      </wp:positionV>
                      <wp:extent cx="701675" cy="301625"/>
                      <wp:effectExtent l="0" t="0" r="0" b="0"/>
                      <wp:wrapNone/>
                      <wp:docPr id="167" name="Rectángulo 167"/>
                      <wp:cNvGraphicFramePr/>
                      <a:graphic xmlns:a="http://schemas.openxmlformats.org/drawingml/2006/main">
                        <a:graphicData uri="http://schemas.microsoft.com/office/word/2010/wordprocessingShape">
                          <wps:wsp>
                            <wps:cNvSpPr/>
                            <wps:spPr>
                              <a:xfrm>
                                <a:off x="5007863" y="3641888"/>
                                <a:ext cx="676275" cy="276225"/>
                              </a:xfrm>
                              <a:prstGeom prst="rect">
                                <a:avLst/>
                              </a:prstGeom>
                              <a:solidFill>
                                <a:srgbClr val="FFFFFF"/>
                              </a:solidFill>
                              <a:ln w="25400" cap="flat" cmpd="sng">
                                <a:solidFill>
                                  <a:srgbClr val="4F81BD"/>
                                </a:solidFill>
                                <a:prstDash val="solid"/>
                                <a:round/>
                                <a:headEnd type="none" w="sm" len="sm"/>
                                <a:tailEnd type="none" w="sm" len="sm"/>
                              </a:ln>
                            </wps:spPr>
                            <wps:txbx>
                              <w:txbxContent>
                                <w:p w14:paraId="471B9297" w14:textId="77777777" w:rsidR="00371DD8" w:rsidRDefault="00371DD8">
                                  <w:pPr>
                                    <w:spacing w:line="275" w:lineRule="auto"/>
                                    <w:textDirection w:val="btLr"/>
                                  </w:pPr>
                                  <w:r>
                                    <w:rPr>
                                      <w:color w:val="000000"/>
                                      <w:sz w:val="20"/>
                                    </w:rPr>
                                    <w:t>NoSQL</w:t>
                                  </w:r>
                                </w:p>
                              </w:txbxContent>
                            </wps:txbx>
                            <wps:bodyPr spcFirstLastPara="1" wrap="square" lIns="91425" tIns="45700" rIns="91425" bIns="45700" anchor="t" anchorCtr="0">
                              <a:noAutofit/>
                            </wps:bodyPr>
                          </wps:wsp>
                        </a:graphicData>
                      </a:graphic>
                    </wp:anchor>
                  </w:drawing>
                </mc:Choice>
                <mc:Fallback>
                  <w:pict>
                    <v:rect w14:anchorId="426C510B" id="Rectángulo 167" o:spid="_x0000_s1031" style="position:absolute;margin-left:463pt;margin-top:81pt;width:55.25pt;height:23.7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" strokecolor="#4f81bd" strokeweight="2pt">
                      <v:stroke startarrowwidth="narrow" startarrowlength="short" endarrowwidth="narrow" endarrowlength="short" joinstyle="round"/>
                      <v:textbox inset="2.53958mm,1.2694mm,2.53958mm,1.2694mm">
                        <w:txbxContent>
                          <w:p w14:paraId="471B9297" w14:textId="77777777" w:rsidR="00371DD8" w:rsidRDefault="00371DD8">
                            <w:pPr>
                              <w:spacing w:line="275" w:lineRule="auto"/>
                              <w:textDirection w:val="btLr"/>
                            </w:pPr>
                            <w:r>
                              <w:rPr>
                                <w:color w:val="000000"/>
                                <w:sz w:val="20"/>
                              </w:rPr>
                              <w:t>NoSQL</w:t>
                            </w:r>
                          </w:p>
                        </w:txbxContent>
                      </v:textbox>
                    </v:rect>
                  </w:pict>
                </mc:Fallback>
              </mc:AlternateContent>
            </w:r>
            <w:r w:rsidRPr="00C04993">
              <w:rPr>
                <w:noProof/>
                <w:lang w:val="es-CO"/>
              </w:rPr>
              <mc:AlternateContent>
                <mc:Choice Requires="wps">
                  <w:drawing>
                    <wp:anchor distT="0" distB="0" distL="114300" distR="114300" simplePos="0" relativeHeight="251684864" behindDoc="0" locked="0" layoutInCell="1" hidden="0" allowOverlap="1" wp14:anchorId="21749E53" wp14:editId="11EAA308">
                      <wp:simplePos x="0" y="0"/>
                      <wp:positionH relativeFrom="column">
                        <wp:posOffset>6680200</wp:posOffset>
                      </wp:positionH>
                      <wp:positionV relativeFrom="paragraph">
                        <wp:posOffset>1917700</wp:posOffset>
                      </wp:positionV>
                      <wp:extent cx="1463675" cy="492125"/>
                      <wp:effectExtent l="0" t="0" r="0" b="0"/>
                      <wp:wrapNone/>
                      <wp:docPr id="139" name="Rectángulo 139"/>
                      <wp:cNvGraphicFramePr/>
                      <a:graphic xmlns:a="http://schemas.openxmlformats.org/drawingml/2006/main">
                        <a:graphicData uri="http://schemas.microsoft.com/office/word/2010/wordprocessingShape">
                          <wps:wsp>
                            <wps:cNvSpPr/>
                            <wps:spPr>
                              <a:xfrm>
                                <a:off x="4626863" y="3546638"/>
                                <a:ext cx="1438275" cy="466725"/>
                              </a:xfrm>
                              <a:prstGeom prst="rect">
                                <a:avLst/>
                              </a:prstGeom>
                              <a:solidFill>
                                <a:srgbClr val="FFFFFF"/>
                              </a:solidFill>
                              <a:ln w="25400" cap="flat" cmpd="sng">
                                <a:solidFill>
                                  <a:srgbClr val="4F81BD"/>
                                </a:solidFill>
                                <a:prstDash val="solid"/>
                                <a:round/>
                                <a:headEnd type="none" w="sm" len="sm"/>
                                <a:tailEnd type="none" w="sm" len="sm"/>
                              </a:ln>
                            </wps:spPr>
                            <wps:txbx>
                              <w:txbxContent>
                                <w:p w14:paraId="5B1A555E" w14:textId="77777777" w:rsidR="00371DD8" w:rsidRDefault="00371DD8">
                                  <w:pPr>
                                    <w:spacing w:line="275" w:lineRule="auto"/>
                                    <w:textDirection w:val="btLr"/>
                                  </w:pPr>
                                  <w:r>
                                    <w:rPr>
                                      <w:color w:val="000000"/>
                                      <w:sz w:val="20"/>
                                    </w:rPr>
                                    <w:t>Paradigma para La administración de BD</w:t>
                                  </w:r>
                                </w:p>
                              </w:txbxContent>
                            </wps:txbx>
                            <wps:bodyPr spcFirstLastPara="1" wrap="square" lIns="91425" tIns="45700" rIns="91425" bIns="45700" anchor="t" anchorCtr="0">
                              <a:noAutofit/>
                            </wps:bodyPr>
                          </wps:wsp>
                        </a:graphicData>
                      </a:graphic>
                    </wp:anchor>
                  </w:drawing>
                </mc:Choice>
                <mc:Fallback>
                  <w:pict>
                    <v:rect w14:anchorId="21749E53" id="Rectángulo 139" o:spid="_x0000_s1032" style="position:absolute;margin-left:526pt;margin-top:151pt;width:115.25pt;height:38.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" strokecolor="#4f81bd" strokeweight="2pt">
                      <v:stroke startarrowwidth="narrow" startarrowlength="short" endarrowwidth="narrow" endarrowlength="short" joinstyle="round"/>
                      <v:textbox inset="2.53958mm,1.2694mm,2.53958mm,1.2694mm">
                        <w:txbxContent>
                          <w:p w14:paraId="5B1A555E" w14:textId="77777777" w:rsidR="00371DD8" w:rsidRDefault="00371DD8">
                            <w:pPr>
                              <w:spacing w:line="275" w:lineRule="auto"/>
                              <w:textDirection w:val="btLr"/>
                            </w:pPr>
                            <w:r>
                              <w:rPr>
                                <w:color w:val="000000"/>
                                <w:sz w:val="20"/>
                              </w:rPr>
                              <w:t>Paradigma para La administración de BD</w:t>
                            </w:r>
                          </w:p>
                        </w:txbxContent>
                      </v:textbox>
                    </v:rect>
                  </w:pict>
                </mc:Fallback>
              </mc:AlternateContent>
            </w:r>
            <w:r w:rsidRPr="00C04993">
              <w:rPr>
                <w:noProof/>
                <w:lang w:val="es-CO"/>
              </w:rPr>
              <mc:AlternateContent>
                <mc:Choice Requires="wps">
                  <w:drawing>
                    <wp:anchor distT="0" distB="0" distL="114300" distR="114300" simplePos="0" relativeHeight="251685888" behindDoc="0" locked="0" layoutInCell="1" hidden="0" allowOverlap="1" wp14:anchorId="717D2B51" wp14:editId="69F3B237">
                      <wp:simplePos x="0" y="0"/>
                      <wp:positionH relativeFrom="column">
                        <wp:posOffset>5130800</wp:posOffset>
                      </wp:positionH>
                      <wp:positionV relativeFrom="paragraph">
                        <wp:posOffset>3175000</wp:posOffset>
                      </wp:positionV>
                      <wp:extent cx="1463675" cy="777875"/>
                      <wp:effectExtent l="0" t="0" r="0" b="0"/>
                      <wp:wrapNone/>
                      <wp:docPr id="165" name="Rectángulo 165"/>
                      <wp:cNvGraphicFramePr/>
                      <a:graphic xmlns:a="http://schemas.openxmlformats.org/drawingml/2006/main">
                        <a:graphicData uri="http://schemas.microsoft.com/office/word/2010/wordprocessingShape">
                          <wps:wsp>
                            <wps:cNvSpPr/>
                            <wps:spPr>
                              <a:xfrm>
                                <a:off x="4626863" y="3403763"/>
                                <a:ext cx="1438275" cy="752475"/>
                              </a:xfrm>
                              <a:prstGeom prst="rect">
                                <a:avLst/>
                              </a:prstGeom>
                              <a:solidFill>
                                <a:srgbClr val="FFFFFF"/>
                              </a:solidFill>
                              <a:ln w="25400" cap="flat" cmpd="sng">
                                <a:solidFill>
                                  <a:srgbClr val="4F81BD"/>
                                </a:solidFill>
                                <a:prstDash val="solid"/>
                                <a:round/>
                                <a:headEnd type="none" w="sm" len="sm"/>
                                <a:tailEnd type="none" w="sm" len="sm"/>
                              </a:ln>
                            </wps:spPr>
                            <wps:txbx>
                              <w:txbxContent>
                                <w:p w14:paraId="5676107F" w14:textId="77777777" w:rsidR="00371DD8" w:rsidRDefault="00371DD8">
                                  <w:pPr>
                                    <w:spacing w:line="240" w:lineRule="auto"/>
                                    <w:ind w:left="266" w:firstLine="65"/>
                                    <w:textDirection w:val="btLr"/>
                                  </w:pPr>
                                  <w:r>
                                    <w:rPr>
                                      <w:color w:val="000000"/>
                                      <w:sz w:val="20"/>
                                    </w:rPr>
                                    <w:t>MongoDB</w:t>
                                  </w:r>
                                </w:p>
                                <w:p w14:paraId="0A63B4AD" w14:textId="77777777" w:rsidR="00371DD8" w:rsidRDefault="00371DD8">
                                  <w:pPr>
                                    <w:spacing w:line="240" w:lineRule="auto"/>
                                    <w:ind w:left="266" w:firstLine="65"/>
                                    <w:textDirection w:val="btLr"/>
                                  </w:pPr>
                                  <w:r>
                                    <w:rPr>
                                      <w:color w:val="000000"/>
                                      <w:sz w:val="20"/>
                                    </w:rPr>
                                    <w:t>Redis</w:t>
                                  </w:r>
                                </w:p>
                                <w:p w14:paraId="2E1710D6" w14:textId="77777777" w:rsidR="00371DD8" w:rsidRDefault="00371DD8">
                                  <w:pPr>
                                    <w:spacing w:line="240" w:lineRule="auto"/>
                                    <w:ind w:left="266" w:firstLine="65"/>
                                    <w:textDirection w:val="btLr"/>
                                  </w:pPr>
                                  <w:r>
                                    <w:rPr>
                                      <w:color w:val="000000"/>
                                      <w:sz w:val="20"/>
                                    </w:rPr>
                                    <w:t>Cassandra</w:t>
                                  </w:r>
                                </w:p>
                              </w:txbxContent>
                            </wps:txbx>
                            <wps:bodyPr spcFirstLastPara="1" wrap="square" lIns="91425" tIns="45700" rIns="91425" bIns="45700" anchor="t" anchorCtr="0">
                              <a:noAutofit/>
                            </wps:bodyPr>
                          </wps:wsp>
                        </a:graphicData>
                      </a:graphic>
                    </wp:anchor>
                  </w:drawing>
                </mc:Choice>
                <mc:Fallback>
                  <w:pict>
                    <v:rect w14:anchorId="717D2B51" id="Rectángulo 165" o:spid="_x0000_s1033" style="position:absolute;margin-left:404pt;margin-top:250pt;width:115.25pt;height:61.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" strokecolor="#4f81bd" strokeweight="2pt">
                      <v:stroke startarrowwidth="narrow" startarrowlength="short" endarrowwidth="narrow" endarrowlength="short" joinstyle="round"/>
                      <v:textbox inset="2.53958mm,1.2694mm,2.53958mm,1.2694mm">
                        <w:txbxContent>
                          <w:p w14:paraId="5676107F" w14:textId="77777777" w:rsidR="00371DD8" w:rsidRDefault="00371DD8">
                            <w:pPr>
                              <w:spacing w:line="240" w:lineRule="auto"/>
                              <w:ind w:left="266" w:firstLine="65"/>
                              <w:textDirection w:val="btLr"/>
                            </w:pPr>
                            <w:r>
                              <w:rPr>
                                <w:color w:val="000000"/>
                                <w:sz w:val="20"/>
                              </w:rPr>
                              <w:t>MongoDB</w:t>
                            </w:r>
                          </w:p>
                          <w:p w14:paraId="0A63B4AD" w14:textId="77777777" w:rsidR="00371DD8" w:rsidRDefault="00371DD8">
                            <w:pPr>
                              <w:spacing w:line="240" w:lineRule="auto"/>
                              <w:ind w:left="266" w:firstLine="65"/>
                              <w:textDirection w:val="btLr"/>
                            </w:pPr>
                            <w:r>
                              <w:rPr>
                                <w:color w:val="000000"/>
                                <w:sz w:val="20"/>
                              </w:rPr>
                              <w:t>Redis</w:t>
                            </w:r>
                          </w:p>
                          <w:p w14:paraId="2E1710D6" w14:textId="77777777" w:rsidR="00371DD8" w:rsidRDefault="00371DD8">
                            <w:pPr>
                              <w:spacing w:line="240" w:lineRule="auto"/>
                              <w:ind w:left="266" w:firstLine="65"/>
                              <w:textDirection w:val="btLr"/>
                            </w:pPr>
                            <w:r>
                              <w:rPr>
                                <w:color w:val="000000"/>
                                <w:sz w:val="20"/>
                              </w:rPr>
                              <w:t>Cassandra</w:t>
                            </w:r>
                          </w:p>
                        </w:txbxContent>
                      </v:textbox>
                    </v:rect>
                  </w:pict>
                </mc:Fallback>
              </mc:AlternateContent>
            </w:r>
            <w:r w:rsidRPr="00C04993">
              <w:rPr>
                <w:noProof/>
                <w:lang w:val="es-CO"/>
              </w:rPr>
              <mc:AlternateContent>
                <mc:Choice Requires="wps">
                  <w:drawing>
                    <wp:anchor distT="0" distB="0" distL="114300" distR="114300" simplePos="0" relativeHeight="251686912" behindDoc="0" locked="0" layoutInCell="1" hidden="0" allowOverlap="1" wp14:anchorId="4508E87C" wp14:editId="01CBA43C">
                      <wp:simplePos x="0" y="0"/>
                      <wp:positionH relativeFrom="column">
                        <wp:posOffset>5842000</wp:posOffset>
                      </wp:positionH>
                      <wp:positionV relativeFrom="paragraph">
                        <wp:posOffset>2374900</wp:posOffset>
                      </wp:positionV>
                      <wp:extent cx="1381125" cy="257175"/>
                      <wp:effectExtent l="0" t="0" r="0" b="0"/>
                      <wp:wrapNone/>
                      <wp:docPr id="138" name="Conector recto de flecha 138"/>
                      <wp:cNvGraphicFramePr/>
                      <a:graphic xmlns:a="http://schemas.openxmlformats.org/drawingml/2006/main">
                        <a:graphicData uri="http://schemas.microsoft.com/office/word/2010/wordprocessingShape">
                          <wps:wsp>
                            <wps:cNvCnPr/>
                            <wps:spPr>
                              <a:xfrm rot="10800000" flipH="1">
                                <a:off x="4660200" y="3656175"/>
                                <a:ext cx="1371600" cy="24765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1F475984" id="Conector recto de flecha 138" o:spid="_x0000_s1026" type="#_x0000_t32" style="position:absolute;margin-left:460pt;margin-top:187pt;width:108.75pt;height:20.25pt;rotation:180;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" strokecolor="#4a7dba">
                      <v:stroke startarrowwidth="narrow" startarrowlength="short" endarrowwidth="narrow" endarrowlength="short"/>
                    </v:shape>
                  </w:pict>
                </mc:Fallback>
              </mc:AlternateContent>
            </w:r>
            <w:r w:rsidRPr="00C04993">
              <w:rPr>
                <w:noProof/>
                <w:lang w:val="es-CO"/>
              </w:rPr>
              <mc:AlternateContent>
                <mc:Choice Requires="wps">
                  <w:drawing>
                    <wp:anchor distT="0" distB="0" distL="114300" distR="114300" simplePos="0" relativeHeight="251687936" behindDoc="0" locked="0" layoutInCell="1" hidden="0" allowOverlap="1" wp14:anchorId="7C683456" wp14:editId="44ACBD55">
                      <wp:simplePos x="0" y="0"/>
                      <wp:positionH relativeFrom="column">
                        <wp:posOffset>7175500</wp:posOffset>
                      </wp:positionH>
                      <wp:positionV relativeFrom="paragraph">
                        <wp:posOffset>2374900</wp:posOffset>
                      </wp:positionV>
                      <wp:extent cx="419100" cy="266700"/>
                      <wp:effectExtent l="0" t="0" r="0" b="0"/>
                      <wp:wrapNone/>
                      <wp:docPr id="137" name="Conector recto de flecha 137"/>
                      <wp:cNvGraphicFramePr/>
                      <a:graphic xmlns:a="http://schemas.openxmlformats.org/drawingml/2006/main">
                        <a:graphicData uri="http://schemas.microsoft.com/office/word/2010/wordprocessingShape">
                          <wps:wsp>
                            <wps:cNvCnPr/>
                            <wps:spPr>
                              <a:xfrm rot="10800000">
                                <a:off x="5141213" y="3651413"/>
                                <a:ext cx="409575" cy="257175"/>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4441D1AC" id="Conector recto de flecha 137" o:spid="_x0000_s1026" type="#_x0000_t32" style="position:absolute;margin-left:565pt;margin-top:187pt;width:33pt;height:21pt;rotation:18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" strokecolor="#4a7dba">
                      <v:stroke startarrowwidth="narrow" startarrowlength="short" endarrowwidth="narrow" endarrowlength="short"/>
                    </v:shape>
                  </w:pict>
                </mc:Fallback>
              </mc:AlternateContent>
            </w:r>
            <w:r w:rsidRPr="00C04993">
              <w:rPr>
                <w:noProof/>
                <w:lang w:val="es-CO"/>
              </w:rPr>
              <mc:AlternateContent>
                <mc:Choice Requires="wps">
                  <w:drawing>
                    <wp:anchor distT="0" distB="0" distL="114300" distR="114300" simplePos="0" relativeHeight="251688960" behindDoc="0" locked="0" layoutInCell="1" hidden="0" allowOverlap="1" wp14:anchorId="31E83AA0" wp14:editId="351DD050">
                      <wp:simplePos x="0" y="0"/>
                      <wp:positionH relativeFrom="column">
                        <wp:posOffset>7556500</wp:posOffset>
                      </wp:positionH>
                      <wp:positionV relativeFrom="paragraph">
                        <wp:posOffset>2768600</wp:posOffset>
                      </wp:positionV>
                      <wp:extent cx="9525" cy="438150"/>
                      <wp:effectExtent l="0" t="0" r="0" b="0"/>
                      <wp:wrapNone/>
                      <wp:docPr id="152" name="Conector recto de flecha 152"/>
                      <wp:cNvGraphicFramePr/>
                      <a:graphic xmlns:a="http://schemas.openxmlformats.org/drawingml/2006/main">
                        <a:graphicData uri="http://schemas.microsoft.com/office/word/2010/wordprocessingShape">
                          <wps:wsp>
                            <wps:cNvCnPr/>
                            <wps:spPr>
                              <a:xfrm rot="10800000">
                                <a:off x="5341238" y="3560925"/>
                                <a:ext cx="9525" cy="43815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266C111F" id="Conector recto de flecha 152" o:spid="_x0000_s1026" type="#_x0000_t32" style="position:absolute;margin-left:595pt;margin-top:218pt;width:.75pt;height:34.5pt;rotation:18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" strokecolor="#4a7dba">
                      <v:stroke startarrowwidth="narrow" startarrowlength="short" endarrowwidth="narrow" endarrowlength="short"/>
                    </v:shape>
                  </w:pict>
                </mc:Fallback>
              </mc:AlternateContent>
            </w:r>
            <w:r w:rsidRPr="00C04993">
              <w:rPr>
                <w:noProof/>
                <w:lang w:val="es-CO"/>
              </w:rPr>
              <mc:AlternateContent>
                <mc:Choice Requires="wps">
                  <w:drawing>
                    <wp:anchor distT="0" distB="0" distL="114300" distR="114300" simplePos="0" relativeHeight="251689984" behindDoc="0" locked="0" layoutInCell="1" hidden="0" allowOverlap="1" wp14:anchorId="53CD4BC7" wp14:editId="05E0EC69">
                      <wp:simplePos x="0" y="0"/>
                      <wp:positionH relativeFrom="column">
                        <wp:posOffset>5842000</wp:posOffset>
                      </wp:positionH>
                      <wp:positionV relativeFrom="paragraph">
                        <wp:posOffset>2743200</wp:posOffset>
                      </wp:positionV>
                      <wp:extent cx="9525" cy="438150"/>
                      <wp:effectExtent l="0" t="0" r="0" b="0"/>
                      <wp:wrapNone/>
                      <wp:docPr id="153" name="Conector recto de flecha 153"/>
                      <wp:cNvGraphicFramePr/>
                      <a:graphic xmlns:a="http://schemas.openxmlformats.org/drawingml/2006/main">
                        <a:graphicData uri="http://schemas.microsoft.com/office/word/2010/wordprocessingShape">
                          <wps:wsp>
                            <wps:cNvCnPr/>
                            <wps:spPr>
                              <a:xfrm rot="10800000">
                                <a:off x="5341238" y="3560925"/>
                                <a:ext cx="9525" cy="43815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2951926D" id="Conector recto de flecha 153" o:spid="_x0000_s1026" type="#_x0000_t32" style="position:absolute;margin-left:460pt;margin-top:3in;width:.75pt;height:34.5pt;rotation:18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" strokecolor="#4a7dba">
                      <v:stroke startarrowwidth="narrow" startarrowlength="short" endarrowwidth="narrow" endarrowlength="short"/>
                    </v:shape>
                  </w:pict>
                </mc:Fallback>
              </mc:AlternateContent>
            </w:r>
            <w:r w:rsidRPr="00C04993">
              <w:rPr>
                <w:noProof/>
                <w:lang w:val="es-CO"/>
              </w:rPr>
              <mc:AlternateContent>
                <mc:Choice Requires="wps">
                  <w:drawing>
                    <wp:anchor distT="0" distB="0" distL="114300" distR="114300" simplePos="0" relativeHeight="251691008" behindDoc="0" locked="0" layoutInCell="1" hidden="0" allowOverlap="1" wp14:anchorId="20DA26D4" wp14:editId="6C104CB5">
                      <wp:simplePos x="0" y="0"/>
                      <wp:positionH relativeFrom="column">
                        <wp:posOffset>4648200</wp:posOffset>
                      </wp:positionH>
                      <wp:positionV relativeFrom="paragraph">
                        <wp:posOffset>914400</wp:posOffset>
                      </wp:positionV>
                      <wp:extent cx="1266825" cy="257175"/>
                      <wp:effectExtent l="0" t="0" r="0" b="0"/>
                      <wp:wrapNone/>
                      <wp:docPr id="140" name="Conector recto de flecha 140"/>
                      <wp:cNvGraphicFramePr/>
                      <a:graphic xmlns:a="http://schemas.openxmlformats.org/drawingml/2006/main">
                        <a:graphicData uri="http://schemas.microsoft.com/office/word/2010/wordprocessingShape">
                          <wps:wsp>
                            <wps:cNvCnPr/>
                            <wps:spPr>
                              <a:xfrm>
                                <a:off x="4717350" y="3656175"/>
                                <a:ext cx="1257300" cy="24765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3DD7B58E" id="Conector recto de flecha 140" o:spid="_x0000_s1026" type="#_x0000_t32" style="position:absolute;margin-left:366pt;margin-top:1in;width:99.75pt;height:20.2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" strokecolor="#4a7dba">
                      <v:stroke startarrowwidth="narrow" startarrowlength="short" endarrowwidth="narrow" endarrowlength="short"/>
                    </v:shape>
                  </w:pict>
                </mc:Fallback>
              </mc:AlternateContent>
            </w:r>
            <w:r w:rsidRPr="00C04993">
              <w:rPr>
                <w:noProof/>
                <w:lang w:val="es-CO"/>
              </w:rPr>
              <mc:AlternateContent>
                <mc:Choice Requires="wps">
                  <w:drawing>
                    <wp:anchor distT="0" distB="0" distL="114300" distR="114300" simplePos="0" relativeHeight="251692032" behindDoc="0" locked="0" layoutInCell="1" hidden="0" allowOverlap="1" wp14:anchorId="485BB6B6" wp14:editId="017D40CF">
                      <wp:simplePos x="0" y="0"/>
                      <wp:positionH relativeFrom="column">
                        <wp:posOffset>6121400</wp:posOffset>
                      </wp:positionH>
                      <wp:positionV relativeFrom="paragraph">
                        <wp:posOffset>1333500</wp:posOffset>
                      </wp:positionV>
                      <wp:extent cx="9525" cy="304800"/>
                      <wp:effectExtent l="0" t="0" r="0" b="0"/>
                      <wp:wrapNone/>
                      <wp:docPr id="142" name="Conector recto de flecha 142"/>
                      <wp:cNvGraphicFramePr/>
                      <a:graphic xmlns:a="http://schemas.openxmlformats.org/drawingml/2006/main">
                        <a:graphicData uri="http://schemas.microsoft.com/office/word/2010/wordprocessingShape">
                          <wps:wsp>
                            <wps:cNvCnPr/>
                            <wps:spPr>
                              <a:xfrm flipH="1">
                                <a:off x="5341238" y="3627600"/>
                                <a:ext cx="9525" cy="30480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364471F0" id="Conector recto de flecha 142" o:spid="_x0000_s1026" type="#_x0000_t32" style="position:absolute;margin-left:482pt;margin-top:105pt;width:.75pt;height:24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" strokecolor="#4a7dba">
                      <v:stroke startarrowwidth="narrow" startarrowlength="short" endarrowwidth="narrow" endarrowlength="short"/>
                    </v:shape>
                  </w:pict>
                </mc:Fallback>
              </mc:AlternateContent>
            </w:r>
            <w:r w:rsidRPr="00C04993">
              <w:rPr>
                <w:noProof/>
                <w:lang w:val="es-CO"/>
              </w:rPr>
              <mc:AlternateContent>
                <mc:Choice Requires="wps">
                  <w:drawing>
                    <wp:anchor distT="0" distB="0" distL="114300" distR="114300" simplePos="0" relativeHeight="251693056" behindDoc="0" locked="0" layoutInCell="1" hidden="0" allowOverlap="1" wp14:anchorId="3D2BECC3" wp14:editId="5926CB15">
                      <wp:simplePos x="0" y="0"/>
                      <wp:positionH relativeFrom="column">
                        <wp:posOffset>6134100</wp:posOffset>
                      </wp:positionH>
                      <wp:positionV relativeFrom="paragraph">
                        <wp:posOffset>1727200</wp:posOffset>
                      </wp:positionV>
                      <wp:extent cx="1152525" cy="200025"/>
                      <wp:effectExtent l="0" t="0" r="0" b="0"/>
                      <wp:wrapNone/>
                      <wp:docPr id="157" name="Conector recto de flecha 157"/>
                      <wp:cNvGraphicFramePr/>
                      <a:graphic xmlns:a="http://schemas.openxmlformats.org/drawingml/2006/main">
                        <a:graphicData uri="http://schemas.microsoft.com/office/word/2010/wordprocessingShape">
                          <wps:wsp>
                            <wps:cNvCnPr/>
                            <wps:spPr>
                              <a:xfrm>
                                <a:off x="4774500" y="3684750"/>
                                <a:ext cx="1143000" cy="19050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0F978F10" id="Conector recto de flecha 157" o:spid="_x0000_s1026" type="#_x0000_t32" style="position:absolute;margin-left:483pt;margin-top:136pt;width:90.75pt;height:15.7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" strokecolor="#4a7dba">
                      <v:stroke startarrowwidth="narrow" startarrowlength="short" endarrowwidth="narrow" endarrowlength="short"/>
                    </v:shape>
                  </w:pict>
                </mc:Fallback>
              </mc:AlternateContent>
            </w:r>
          </w:p>
          <w:p w14:paraId="08BCC55A" w14:textId="77777777" w:rsidR="00791291" w:rsidRPr="00C04993" w:rsidRDefault="00791291">
            <w:pPr>
              <w:spacing w:line="276" w:lineRule="auto"/>
              <w:rPr>
                <w:color w:val="auto"/>
              </w:rPr>
            </w:pPr>
          </w:p>
          <w:p w14:paraId="4CEBB2EF" w14:textId="0A8699E1" w:rsidR="00791291" w:rsidRPr="00C04993" w:rsidRDefault="000C22BE">
            <w:pPr>
              <w:spacing w:line="276" w:lineRule="auto"/>
              <w:rPr>
                <w:color w:val="auto"/>
              </w:rPr>
            </w:pPr>
            <w:r w:rsidRPr="00C04993">
              <w:rPr>
                <w:noProof/>
                <w:lang w:val="es-CO"/>
              </w:rPr>
              <mc:AlternateContent>
                <mc:Choice Requires="wps">
                  <w:drawing>
                    <wp:anchor distT="0" distB="0" distL="114300" distR="114300" simplePos="0" relativeHeight="251694080" behindDoc="0" locked="0" layoutInCell="1" hidden="0" allowOverlap="1" wp14:anchorId="4049CC8E" wp14:editId="6A393AF3">
                      <wp:simplePos x="0" y="0"/>
                      <wp:positionH relativeFrom="column">
                        <wp:posOffset>4508500</wp:posOffset>
                      </wp:positionH>
                      <wp:positionV relativeFrom="paragraph">
                        <wp:posOffset>139700</wp:posOffset>
                      </wp:positionV>
                      <wp:extent cx="438150" cy="285750"/>
                      <wp:effectExtent l="0" t="0" r="0" b="0"/>
                      <wp:wrapNone/>
                      <wp:docPr id="143" name="Rectángulo 143"/>
                      <wp:cNvGraphicFramePr/>
                      <a:graphic xmlns:a="http://schemas.openxmlformats.org/drawingml/2006/main">
                        <a:graphicData uri="http://schemas.microsoft.com/office/word/2010/wordprocessingShape">
                          <wps:wsp>
                            <wps:cNvSpPr/>
                            <wps:spPr>
                              <a:xfrm>
                                <a:off x="5131688" y="3641888"/>
                                <a:ext cx="428625" cy="276225"/>
                              </a:xfrm>
                              <a:prstGeom prst="rect">
                                <a:avLst/>
                              </a:prstGeom>
                              <a:noFill/>
                              <a:ln>
                                <a:noFill/>
                              </a:ln>
                              <a:effectLst>
                                <a:outerShdw blurRad="40000" dist="23000" dir="5400000" rotWithShape="0">
                                  <a:srgbClr val="000000">
                                    <a:alpha val="34901"/>
                                  </a:srgbClr>
                                </a:outerShdw>
                              </a:effectLst>
                            </wps:spPr>
                            <wps:txbx>
                              <w:txbxContent>
                                <w:p w14:paraId="4CF44CC8" w14:textId="77777777" w:rsidR="00371DD8" w:rsidRDefault="00371DD8">
                                  <w:pPr>
                                    <w:spacing w:line="275" w:lineRule="auto"/>
                                    <w:textDirection w:val="btLr"/>
                                  </w:pPr>
                                  <w:r>
                                    <w:rPr>
                                      <w:color w:val="000000"/>
                                      <w:sz w:val="20"/>
                                    </w:rPr>
                                    <w:t>es</w:t>
                                  </w:r>
                                </w:p>
                              </w:txbxContent>
                            </wps:txbx>
                            <wps:bodyPr spcFirstLastPara="1" wrap="square" lIns="91425" tIns="45700" rIns="91425" bIns="45700" anchor="t" anchorCtr="0">
                              <a:noAutofit/>
                            </wps:bodyPr>
                          </wps:wsp>
                        </a:graphicData>
                      </a:graphic>
                    </wp:anchor>
                  </w:drawing>
                </mc:Choice>
                <mc:Fallback>
                  <w:pict>
                    <v:rect w14:anchorId="4049CC8E" id="Rectángulo 143" o:spid="_x0000_s1034" style="position:absolute;margin-left:355pt;margin-top:11pt;width:34.5pt;height:2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" filled="f" stroked="f">
                      <v:shadow on="t" color="black" opacity="22872f" origin=",.5" offset="0,.63889mm"/>
                      <v:textbox inset="2.53958mm,1.2694mm,2.53958mm,1.2694mm">
                        <w:txbxContent>
                          <w:p w14:paraId="4CF44CC8" w14:textId="77777777" w:rsidR="00371DD8" w:rsidRDefault="00371DD8">
                            <w:pPr>
                              <w:spacing w:line="275" w:lineRule="auto"/>
                              <w:textDirection w:val="btLr"/>
                            </w:pPr>
                            <w:r>
                              <w:rPr>
                                <w:color w:val="000000"/>
                                <w:sz w:val="20"/>
                              </w:rPr>
                              <w:t>es</w:t>
                            </w:r>
                          </w:p>
                        </w:txbxContent>
                      </v:textbox>
                    </v:rect>
                  </w:pict>
                </mc:Fallback>
              </mc:AlternateContent>
            </w:r>
          </w:p>
          <w:p w14:paraId="093C5F3B" w14:textId="77777777" w:rsidR="00791291" w:rsidRPr="00C04993" w:rsidRDefault="00791291">
            <w:pPr>
              <w:spacing w:line="276" w:lineRule="auto"/>
              <w:rPr>
                <w:color w:val="auto"/>
              </w:rPr>
            </w:pPr>
          </w:p>
          <w:p w14:paraId="6C1E1D31" w14:textId="77777777" w:rsidR="00791291" w:rsidRPr="00C04993" w:rsidRDefault="00791291">
            <w:pPr>
              <w:spacing w:line="276" w:lineRule="auto"/>
              <w:rPr>
                <w:color w:val="auto"/>
              </w:rPr>
            </w:pPr>
          </w:p>
          <w:p w14:paraId="5A52DAEF" w14:textId="77777777" w:rsidR="00791291" w:rsidRPr="00C04993" w:rsidRDefault="00791291">
            <w:pPr>
              <w:spacing w:line="276" w:lineRule="auto"/>
              <w:rPr>
                <w:color w:val="auto"/>
              </w:rPr>
            </w:pPr>
          </w:p>
          <w:p w14:paraId="37A5DFA9" w14:textId="77777777" w:rsidR="00791291" w:rsidRPr="00C04993" w:rsidRDefault="00791291">
            <w:pPr>
              <w:spacing w:line="276" w:lineRule="auto"/>
              <w:rPr>
                <w:color w:val="auto"/>
              </w:rPr>
            </w:pPr>
          </w:p>
          <w:p w14:paraId="71823241" w14:textId="13F4FDFE" w:rsidR="00791291" w:rsidRPr="00C04993" w:rsidRDefault="00791291">
            <w:pPr>
              <w:spacing w:line="276" w:lineRule="auto"/>
              <w:rPr>
                <w:color w:val="auto"/>
              </w:rPr>
            </w:pPr>
          </w:p>
          <w:p w14:paraId="2ACEDBFB" w14:textId="38C0C33A" w:rsidR="00791291" w:rsidRPr="00C04993" w:rsidRDefault="007578D5">
            <w:pPr>
              <w:spacing w:line="276" w:lineRule="auto"/>
              <w:rPr>
                <w:color w:val="auto"/>
              </w:rPr>
            </w:pPr>
            <w:r w:rsidRPr="00C04993">
              <w:rPr>
                <w:noProof/>
                <w:lang w:val="es-CO"/>
              </w:rPr>
              <mc:AlternateContent>
                <mc:Choice Requires="wps">
                  <w:drawing>
                    <wp:anchor distT="0" distB="0" distL="114300" distR="114300" simplePos="0" relativeHeight="251696128" behindDoc="0" locked="0" layoutInCell="1" hidden="0" allowOverlap="1" wp14:anchorId="71494009" wp14:editId="3B240BCD">
                      <wp:simplePos x="0" y="0"/>
                      <wp:positionH relativeFrom="column">
                        <wp:posOffset>5988050</wp:posOffset>
                      </wp:positionH>
                      <wp:positionV relativeFrom="paragraph">
                        <wp:posOffset>50165</wp:posOffset>
                      </wp:positionV>
                      <wp:extent cx="438150" cy="285750"/>
                      <wp:effectExtent l="0" t="0" r="0" b="0"/>
                      <wp:wrapNone/>
                      <wp:docPr id="148" name="Rectángulo 148"/>
                      <wp:cNvGraphicFramePr/>
                      <a:graphic xmlns:a="http://schemas.openxmlformats.org/drawingml/2006/main">
                        <a:graphicData uri="http://schemas.microsoft.com/office/word/2010/wordprocessingShape">
                          <wps:wsp>
                            <wps:cNvSpPr/>
                            <wps:spPr>
                              <a:xfrm>
                                <a:off x="0" y="0"/>
                                <a:ext cx="438150" cy="285750"/>
                              </a:xfrm>
                              <a:prstGeom prst="rect">
                                <a:avLst/>
                              </a:prstGeom>
                              <a:noFill/>
                              <a:ln>
                                <a:noFill/>
                              </a:ln>
                              <a:effectLst>
                                <a:outerShdw blurRad="40000" dist="23000" dir="5400000" rotWithShape="0">
                                  <a:srgbClr val="000000">
                                    <a:alpha val="34901"/>
                                  </a:srgbClr>
                                </a:outerShdw>
                              </a:effectLst>
                            </wps:spPr>
                            <wps:txbx>
                              <w:txbxContent>
                                <w:p w14:paraId="0D3E3E26" w14:textId="77777777" w:rsidR="00371DD8" w:rsidRDefault="00371DD8">
                                  <w:pPr>
                                    <w:spacing w:line="275" w:lineRule="auto"/>
                                    <w:textDirection w:val="btLr"/>
                                  </w:pPr>
                                  <w:r>
                                    <w:rPr>
                                      <w:color w:val="000000"/>
                                      <w:sz w:val="20"/>
                                    </w:rPr>
                                    <w:t>es</w:t>
                                  </w:r>
                                </w:p>
                              </w:txbxContent>
                            </wps:txbx>
                            <wps:bodyPr spcFirstLastPara="1" wrap="square" lIns="91425" tIns="45700" rIns="91425" bIns="45700" anchor="t" anchorCtr="0">
                              <a:noAutofit/>
                            </wps:bodyPr>
                          </wps:wsp>
                        </a:graphicData>
                      </a:graphic>
                    </wp:anchor>
                  </w:drawing>
                </mc:Choice>
                <mc:Fallback>
                  <w:pict>
                    <v:rect w14:anchorId="71494009" id="Rectángulo 148" o:spid="_x0000_s1035" style="position:absolute;margin-left:471.5pt;margin-top:3.95pt;width:34.5pt;height:22.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" filled="f" stroked="f">
                      <v:shadow on="t" color="black" opacity="22872f" origin=",.5" offset="0,.63889mm"/>
                      <v:textbox inset="2.53958mm,1.2694mm,2.53958mm,1.2694mm">
                        <w:txbxContent>
                          <w:p w14:paraId="0D3E3E26" w14:textId="77777777" w:rsidR="00371DD8" w:rsidRDefault="00371DD8">
                            <w:pPr>
                              <w:spacing w:line="275" w:lineRule="auto"/>
                              <w:textDirection w:val="btLr"/>
                            </w:pPr>
                            <w:r>
                              <w:rPr>
                                <w:color w:val="000000"/>
                                <w:sz w:val="20"/>
                              </w:rPr>
                              <w:t>es</w:t>
                            </w:r>
                          </w:p>
                        </w:txbxContent>
                      </v:textbox>
                    </v:rect>
                  </w:pict>
                </mc:Fallback>
              </mc:AlternateContent>
            </w:r>
            <w:r w:rsidRPr="00C04993">
              <w:rPr>
                <w:noProof/>
                <w:lang w:val="es-CO"/>
              </w:rPr>
              <mc:AlternateContent>
                <mc:Choice Requires="wps">
                  <w:drawing>
                    <wp:anchor distT="0" distB="0" distL="114300" distR="114300" simplePos="0" relativeHeight="251695104" behindDoc="0" locked="0" layoutInCell="1" hidden="0" allowOverlap="1" wp14:anchorId="3097748A" wp14:editId="45D97BCC">
                      <wp:simplePos x="0" y="0"/>
                      <wp:positionH relativeFrom="column">
                        <wp:posOffset>2130425</wp:posOffset>
                      </wp:positionH>
                      <wp:positionV relativeFrom="paragraph">
                        <wp:posOffset>37465</wp:posOffset>
                      </wp:positionV>
                      <wp:extent cx="438150" cy="285750"/>
                      <wp:effectExtent l="0" t="0" r="0" b="0"/>
                      <wp:wrapNone/>
                      <wp:docPr id="172" name="Rectángulo 172"/>
                      <wp:cNvGraphicFramePr/>
                      <a:graphic xmlns:a="http://schemas.openxmlformats.org/drawingml/2006/main">
                        <a:graphicData uri="http://schemas.microsoft.com/office/word/2010/wordprocessingShape">
                          <wps:wsp>
                            <wps:cNvSpPr/>
                            <wps:spPr>
                              <a:xfrm>
                                <a:off x="0" y="0"/>
                                <a:ext cx="438150" cy="285750"/>
                              </a:xfrm>
                              <a:prstGeom prst="rect">
                                <a:avLst/>
                              </a:prstGeom>
                              <a:noFill/>
                              <a:ln>
                                <a:noFill/>
                              </a:ln>
                              <a:effectLst>
                                <a:outerShdw blurRad="40000" dist="23000" dir="5400000" rotWithShape="0">
                                  <a:srgbClr val="000000">
                                    <a:alpha val="34901"/>
                                  </a:srgbClr>
                                </a:outerShdw>
                              </a:effectLst>
                            </wps:spPr>
                            <wps:txbx>
                              <w:txbxContent>
                                <w:p w14:paraId="52A8BA15" w14:textId="77777777" w:rsidR="00371DD8" w:rsidRDefault="00371DD8">
                                  <w:pPr>
                                    <w:spacing w:line="275" w:lineRule="auto"/>
                                    <w:textDirection w:val="btLr"/>
                                  </w:pPr>
                                  <w:r>
                                    <w:rPr>
                                      <w:color w:val="000000"/>
                                      <w:sz w:val="20"/>
                                    </w:rPr>
                                    <w:t>es</w:t>
                                  </w:r>
                                </w:p>
                              </w:txbxContent>
                            </wps:txbx>
                            <wps:bodyPr spcFirstLastPara="1" wrap="square" lIns="91425" tIns="45700" rIns="91425" bIns="45700" anchor="t" anchorCtr="0">
                              <a:noAutofit/>
                            </wps:bodyPr>
                          </wps:wsp>
                        </a:graphicData>
                      </a:graphic>
                    </wp:anchor>
                  </w:drawing>
                </mc:Choice>
                <mc:Fallback>
                  <w:pict>
                    <v:rect w14:anchorId="3097748A" id="Rectángulo 172" o:spid="_x0000_s1036" style="position:absolute;margin-left:167.75pt;margin-top:2.95pt;width:34.5pt;height:22.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" filled="f" stroked="f">
                      <v:shadow on="t" color="black" opacity="22872f" origin=",.5" offset="0,.63889mm"/>
                      <v:textbox inset="2.53958mm,1.2694mm,2.53958mm,1.2694mm">
                        <w:txbxContent>
                          <w:p w14:paraId="52A8BA15" w14:textId="77777777" w:rsidR="00371DD8" w:rsidRDefault="00371DD8">
                            <w:pPr>
                              <w:spacing w:line="275" w:lineRule="auto"/>
                              <w:textDirection w:val="btLr"/>
                            </w:pPr>
                            <w:r>
                              <w:rPr>
                                <w:color w:val="000000"/>
                                <w:sz w:val="20"/>
                              </w:rPr>
                              <w:t>es</w:t>
                            </w:r>
                          </w:p>
                        </w:txbxContent>
                      </v:textbox>
                    </v:rect>
                  </w:pict>
                </mc:Fallback>
              </mc:AlternateContent>
            </w:r>
          </w:p>
          <w:p w14:paraId="5CD9E31B" w14:textId="65A89F56" w:rsidR="00791291" w:rsidRPr="00C04993" w:rsidRDefault="00791291">
            <w:pPr>
              <w:spacing w:line="276" w:lineRule="auto"/>
              <w:rPr>
                <w:color w:val="auto"/>
              </w:rPr>
            </w:pPr>
          </w:p>
          <w:p w14:paraId="2DEA621E" w14:textId="71A4CA4A" w:rsidR="00791291" w:rsidRPr="00C04993" w:rsidRDefault="007578D5">
            <w:pPr>
              <w:spacing w:line="276" w:lineRule="auto"/>
              <w:rPr>
                <w:color w:val="auto"/>
              </w:rPr>
            </w:pPr>
            <w:r w:rsidRPr="00C04993">
              <w:rPr>
                <w:noProof/>
                <w:lang w:val="es-CO"/>
              </w:rPr>
              <mc:AlternateContent>
                <mc:Choice Requires="wps">
                  <w:drawing>
                    <wp:anchor distT="0" distB="0" distL="114300" distR="114300" simplePos="0" relativeHeight="251675648" behindDoc="0" locked="0" layoutInCell="1" hidden="0" allowOverlap="1" wp14:anchorId="746082C1" wp14:editId="35CFD65F">
                      <wp:simplePos x="0" y="0"/>
                      <wp:positionH relativeFrom="column">
                        <wp:posOffset>2914649</wp:posOffset>
                      </wp:positionH>
                      <wp:positionV relativeFrom="paragraph">
                        <wp:posOffset>32384</wp:posOffset>
                      </wp:positionV>
                      <wp:extent cx="1463675" cy="492125"/>
                      <wp:effectExtent l="0" t="0" r="0" b="0"/>
                      <wp:wrapNone/>
                      <wp:docPr id="146" name="Rectángulo 146"/>
                      <wp:cNvGraphicFramePr/>
                      <a:graphic xmlns:a="http://schemas.openxmlformats.org/drawingml/2006/main">
                        <a:graphicData uri="http://schemas.microsoft.com/office/word/2010/wordprocessingShape">
                          <wps:wsp>
                            <wps:cNvSpPr/>
                            <wps:spPr>
                              <a:xfrm>
                                <a:off x="0" y="0"/>
                                <a:ext cx="1463675" cy="492125"/>
                              </a:xfrm>
                              <a:prstGeom prst="rect">
                                <a:avLst/>
                              </a:prstGeom>
                              <a:solidFill>
                                <a:srgbClr val="FFFFFF"/>
                              </a:solidFill>
                              <a:ln w="25400" cap="flat" cmpd="sng">
                                <a:solidFill>
                                  <a:srgbClr val="4F81BD"/>
                                </a:solidFill>
                                <a:prstDash val="solid"/>
                                <a:round/>
                                <a:headEnd type="none" w="sm" len="sm"/>
                                <a:tailEnd type="none" w="sm" len="sm"/>
                              </a:ln>
                            </wps:spPr>
                            <wps:txbx>
                              <w:txbxContent>
                                <w:p w14:paraId="4407BA9E" w14:textId="77777777" w:rsidR="00371DD8" w:rsidRDefault="00371DD8">
                                  <w:pPr>
                                    <w:spacing w:line="275" w:lineRule="auto"/>
                                    <w:textDirection w:val="btLr"/>
                                  </w:pPr>
                                  <w:r>
                                    <w:rPr>
                                      <w:color w:val="000000"/>
                                      <w:sz w:val="20"/>
                                    </w:rPr>
                                    <w:t>Lenguaje de consulta estructurado</w:t>
                                  </w:r>
                                </w:p>
                              </w:txbxContent>
                            </wps:txbx>
                            <wps:bodyPr spcFirstLastPara="1" wrap="square" lIns="91425" tIns="45700" rIns="91425" bIns="45700" anchor="t" anchorCtr="0">
                              <a:noAutofit/>
                            </wps:bodyPr>
                          </wps:wsp>
                        </a:graphicData>
                      </a:graphic>
                    </wp:anchor>
                  </w:drawing>
                </mc:Choice>
                <mc:Fallback>
                  <w:pict>
                    <v:rect w14:anchorId="746082C1" id="Rectángulo 146" o:spid="_x0000_s1037" style="position:absolute;margin-left:229.5pt;margin-top:2.55pt;width:115.25pt;height:38.7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" strokecolor="#4f81bd" strokeweight="2pt">
                      <v:stroke startarrowwidth="narrow" startarrowlength="short" endarrowwidth="narrow" endarrowlength="short" joinstyle="round"/>
                      <v:textbox inset="2.53958mm,1.2694mm,2.53958mm,1.2694mm">
                        <w:txbxContent>
                          <w:p w14:paraId="4407BA9E" w14:textId="77777777" w:rsidR="00371DD8" w:rsidRDefault="00371DD8">
                            <w:pPr>
                              <w:spacing w:line="275" w:lineRule="auto"/>
                              <w:textDirection w:val="btLr"/>
                            </w:pPr>
                            <w:r>
                              <w:rPr>
                                <w:color w:val="000000"/>
                                <w:sz w:val="20"/>
                              </w:rPr>
                              <w:t>Lenguaje de consulta estructurado</w:t>
                            </w:r>
                          </w:p>
                        </w:txbxContent>
                      </v:textbox>
                    </v:rect>
                  </w:pict>
                </mc:Fallback>
              </mc:AlternateContent>
            </w:r>
          </w:p>
          <w:p w14:paraId="13C2F48A" w14:textId="77777777" w:rsidR="00791291" w:rsidRPr="00C04993" w:rsidRDefault="00791291">
            <w:pPr>
              <w:spacing w:line="276" w:lineRule="auto"/>
              <w:rPr>
                <w:color w:val="auto"/>
              </w:rPr>
            </w:pPr>
          </w:p>
          <w:p w14:paraId="392C0B3B" w14:textId="7B472B77" w:rsidR="00791291" w:rsidRPr="00C04993" w:rsidRDefault="000C22BE">
            <w:pPr>
              <w:spacing w:line="276" w:lineRule="auto"/>
              <w:rPr>
                <w:color w:val="auto"/>
              </w:rPr>
            </w:pPr>
            <w:r w:rsidRPr="00C04993">
              <w:rPr>
                <w:noProof/>
                <w:lang w:val="es-CO"/>
              </w:rPr>
              <mc:AlternateContent>
                <mc:Choice Requires="wps">
                  <w:drawing>
                    <wp:anchor distT="0" distB="0" distL="114300" distR="114300" simplePos="0" relativeHeight="251697152" behindDoc="0" locked="0" layoutInCell="1" hidden="0" allowOverlap="1" wp14:anchorId="555D3F27" wp14:editId="754C9288">
                      <wp:simplePos x="0" y="0"/>
                      <wp:positionH relativeFrom="column">
                        <wp:posOffset>1409700</wp:posOffset>
                      </wp:positionH>
                      <wp:positionV relativeFrom="paragraph">
                        <wp:posOffset>165100</wp:posOffset>
                      </wp:positionV>
                      <wp:extent cx="1152525" cy="285750"/>
                      <wp:effectExtent l="0" t="0" r="0" b="0"/>
                      <wp:wrapNone/>
                      <wp:docPr id="161" name="Rectángulo 161"/>
                      <wp:cNvGraphicFramePr/>
                      <a:graphic xmlns:a="http://schemas.openxmlformats.org/drawingml/2006/main">
                        <a:graphicData uri="http://schemas.microsoft.com/office/word/2010/wordprocessingShape">
                          <wps:wsp>
                            <wps:cNvSpPr/>
                            <wps:spPr>
                              <a:xfrm>
                                <a:off x="4774500" y="3641888"/>
                                <a:ext cx="1143000" cy="276225"/>
                              </a:xfrm>
                              <a:prstGeom prst="rect">
                                <a:avLst/>
                              </a:prstGeom>
                              <a:noFill/>
                              <a:ln>
                                <a:noFill/>
                              </a:ln>
                              <a:effectLst>
                                <a:outerShdw blurRad="40000" dist="23000" dir="5400000" rotWithShape="0">
                                  <a:srgbClr val="000000">
                                    <a:alpha val="34901"/>
                                  </a:srgbClr>
                                </a:outerShdw>
                              </a:effectLst>
                            </wps:spPr>
                            <wps:txbx>
                              <w:txbxContent>
                                <w:p w14:paraId="489F6CDC" w14:textId="77777777" w:rsidR="00371DD8" w:rsidRDefault="00371DD8">
                                  <w:pPr>
                                    <w:spacing w:line="275" w:lineRule="auto"/>
                                    <w:textDirection w:val="btLr"/>
                                  </w:pPr>
                                  <w:r>
                                    <w:rPr>
                                      <w:color w:val="000000"/>
                                      <w:sz w:val="20"/>
                                    </w:rPr>
                                    <w:t>los gestores son</w:t>
                                  </w:r>
                                </w:p>
                              </w:txbxContent>
                            </wps:txbx>
                            <wps:bodyPr spcFirstLastPara="1" wrap="square" lIns="91425" tIns="45700" rIns="91425" bIns="45700" anchor="t" anchorCtr="0">
                              <a:noAutofit/>
                            </wps:bodyPr>
                          </wps:wsp>
                        </a:graphicData>
                      </a:graphic>
                    </wp:anchor>
                  </w:drawing>
                </mc:Choice>
                <mc:Fallback>
                  <w:pict>
                    <v:rect w14:anchorId="555D3F27" id="Rectángulo 161" o:spid="_x0000_s1038" style="position:absolute;margin-left:111pt;margin-top:13pt;width:90.75pt;height:22.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" filled="f" stroked="f">
                      <v:shadow on="t" color="black" opacity="22872f" origin=",.5" offset="0,.63889mm"/>
                      <v:textbox inset="2.53958mm,1.2694mm,2.53958mm,1.2694mm">
                        <w:txbxContent>
                          <w:p w14:paraId="489F6CDC" w14:textId="77777777" w:rsidR="00371DD8" w:rsidRDefault="00371DD8">
                            <w:pPr>
                              <w:spacing w:line="275" w:lineRule="auto"/>
                              <w:textDirection w:val="btLr"/>
                            </w:pPr>
                            <w:r>
                              <w:rPr>
                                <w:color w:val="000000"/>
                                <w:sz w:val="20"/>
                              </w:rPr>
                              <w:t>los gestores son</w:t>
                            </w:r>
                          </w:p>
                        </w:txbxContent>
                      </v:textbox>
                    </v:rect>
                  </w:pict>
                </mc:Fallback>
              </mc:AlternateContent>
            </w:r>
            <w:r w:rsidRPr="00C04993">
              <w:rPr>
                <w:noProof/>
                <w:lang w:val="es-CO"/>
              </w:rPr>
              <mc:AlternateContent>
                <mc:Choice Requires="wps">
                  <w:drawing>
                    <wp:anchor distT="0" distB="0" distL="114300" distR="114300" simplePos="0" relativeHeight="251700224" behindDoc="0" locked="0" layoutInCell="1" hidden="0" allowOverlap="1" wp14:anchorId="2A291039" wp14:editId="45DF29D2">
                      <wp:simplePos x="0" y="0"/>
                      <wp:positionH relativeFrom="column">
                        <wp:posOffset>7048500</wp:posOffset>
                      </wp:positionH>
                      <wp:positionV relativeFrom="paragraph">
                        <wp:posOffset>139700</wp:posOffset>
                      </wp:positionV>
                      <wp:extent cx="1352550" cy="285750"/>
                      <wp:effectExtent l="0" t="0" r="0" b="0"/>
                      <wp:wrapNone/>
                      <wp:docPr id="171" name="Rectángulo 171"/>
                      <wp:cNvGraphicFramePr/>
                      <a:graphic xmlns:a="http://schemas.openxmlformats.org/drawingml/2006/main">
                        <a:graphicData uri="http://schemas.microsoft.com/office/word/2010/wordprocessingShape">
                          <wps:wsp>
                            <wps:cNvSpPr/>
                            <wps:spPr>
                              <a:xfrm>
                                <a:off x="4674488" y="3641888"/>
                                <a:ext cx="1343025" cy="276225"/>
                              </a:xfrm>
                              <a:prstGeom prst="rect">
                                <a:avLst/>
                              </a:prstGeom>
                              <a:noFill/>
                              <a:ln>
                                <a:noFill/>
                              </a:ln>
                              <a:effectLst>
                                <a:outerShdw blurRad="40000" dist="23000" dir="5400000" rotWithShape="0">
                                  <a:srgbClr val="000000">
                                    <a:alpha val="34901"/>
                                  </a:srgbClr>
                                </a:outerShdw>
                              </a:effectLst>
                            </wps:spPr>
                            <wps:txbx>
                              <w:txbxContent>
                                <w:p w14:paraId="7CC5A601" w14:textId="77777777" w:rsidR="00371DD8" w:rsidRDefault="00371DD8">
                                  <w:pPr>
                                    <w:spacing w:line="275" w:lineRule="auto"/>
                                    <w:textDirection w:val="btLr"/>
                                  </w:pPr>
                                  <w:r>
                                    <w:rPr>
                                      <w:color w:val="000000"/>
                                      <w:sz w:val="20"/>
                                    </w:rPr>
                                    <w:t>sus características</w:t>
                                  </w:r>
                                </w:p>
                                <w:p w14:paraId="457E6EDF" w14:textId="77777777" w:rsidR="00371DD8" w:rsidRDefault="00371DD8">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2A291039" id="Rectángulo 171" o:spid="_x0000_s1039" style="position:absolute;margin-left:555pt;margin-top:11pt;width:106.5pt;height:22.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" filled="f" stroked="f">
                      <v:shadow on="t" color="black" opacity="22872f" origin=",.5" offset="0,.63889mm"/>
                      <v:textbox inset="2.53958mm,1.2694mm,2.53958mm,1.2694mm">
                        <w:txbxContent>
                          <w:p w14:paraId="7CC5A601" w14:textId="77777777" w:rsidR="00371DD8" w:rsidRDefault="00371DD8">
                            <w:pPr>
                              <w:spacing w:line="275" w:lineRule="auto"/>
                              <w:textDirection w:val="btLr"/>
                            </w:pPr>
                            <w:r>
                              <w:rPr>
                                <w:color w:val="000000"/>
                                <w:sz w:val="20"/>
                              </w:rPr>
                              <w:t>sus características</w:t>
                            </w:r>
                          </w:p>
                          <w:p w14:paraId="457E6EDF" w14:textId="77777777" w:rsidR="00371DD8" w:rsidRDefault="00371DD8">
                            <w:pPr>
                              <w:spacing w:line="275" w:lineRule="auto"/>
                              <w:textDirection w:val="btLr"/>
                            </w:pPr>
                          </w:p>
                        </w:txbxContent>
                      </v:textbox>
                    </v:rect>
                  </w:pict>
                </mc:Fallback>
              </mc:AlternateContent>
            </w:r>
          </w:p>
          <w:p w14:paraId="69B799A4" w14:textId="745B6286" w:rsidR="00791291" w:rsidRPr="00C04993" w:rsidRDefault="007578D5">
            <w:pPr>
              <w:spacing w:line="276" w:lineRule="auto"/>
              <w:rPr>
                <w:color w:val="auto"/>
              </w:rPr>
            </w:pPr>
            <w:r w:rsidRPr="00C04993">
              <w:rPr>
                <w:noProof/>
                <w:lang w:val="es-CO"/>
              </w:rPr>
              <mc:AlternateContent>
                <mc:Choice Requires="wps">
                  <w:drawing>
                    <wp:anchor distT="0" distB="0" distL="114300" distR="114300" simplePos="0" relativeHeight="251699200" behindDoc="0" locked="0" layoutInCell="1" hidden="0" allowOverlap="1" wp14:anchorId="70E83DD1" wp14:editId="36664493">
                      <wp:simplePos x="0" y="0"/>
                      <wp:positionH relativeFrom="column">
                        <wp:posOffset>5270500</wp:posOffset>
                      </wp:positionH>
                      <wp:positionV relativeFrom="paragraph">
                        <wp:posOffset>154940</wp:posOffset>
                      </wp:positionV>
                      <wp:extent cx="1152525" cy="285750"/>
                      <wp:effectExtent l="0" t="0" r="0" b="0"/>
                      <wp:wrapNone/>
                      <wp:docPr id="155" name="Rectángulo 155"/>
                      <wp:cNvGraphicFramePr/>
                      <a:graphic xmlns:a="http://schemas.openxmlformats.org/drawingml/2006/main">
                        <a:graphicData uri="http://schemas.microsoft.com/office/word/2010/wordprocessingShape">
                          <wps:wsp>
                            <wps:cNvSpPr/>
                            <wps:spPr>
                              <a:xfrm>
                                <a:off x="0" y="0"/>
                                <a:ext cx="1152525" cy="285750"/>
                              </a:xfrm>
                              <a:prstGeom prst="rect">
                                <a:avLst/>
                              </a:prstGeom>
                              <a:noFill/>
                              <a:ln>
                                <a:noFill/>
                              </a:ln>
                              <a:effectLst>
                                <a:outerShdw blurRad="40000" dist="23000" dir="5400000" rotWithShape="0">
                                  <a:srgbClr val="000000">
                                    <a:alpha val="34901"/>
                                  </a:srgbClr>
                                </a:outerShdw>
                              </a:effectLst>
                            </wps:spPr>
                            <wps:txbx>
                              <w:txbxContent>
                                <w:p w14:paraId="2D4CE08F" w14:textId="77777777" w:rsidR="00371DD8" w:rsidRDefault="00371DD8">
                                  <w:pPr>
                                    <w:spacing w:line="275" w:lineRule="auto"/>
                                    <w:textDirection w:val="btLr"/>
                                  </w:pPr>
                                  <w:r>
                                    <w:rPr>
                                      <w:color w:val="000000"/>
                                      <w:sz w:val="20"/>
                                    </w:rPr>
                                    <w:t>los gestores son</w:t>
                                  </w:r>
                                </w:p>
                              </w:txbxContent>
                            </wps:txbx>
                            <wps:bodyPr spcFirstLastPara="1" wrap="square" lIns="91425" tIns="45700" rIns="91425" bIns="45700" anchor="t" anchorCtr="0">
                              <a:noAutofit/>
                            </wps:bodyPr>
                          </wps:wsp>
                        </a:graphicData>
                      </a:graphic>
                    </wp:anchor>
                  </w:drawing>
                </mc:Choice>
                <mc:Fallback>
                  <w:pict>
                    <v:rect w14:anchorId="70E83DD1" id="Rectángulo 155" o:spid="_x0000_s1040" style="position:absolute;margin-left:415pt;margin-top:12.2pt;width:90.75pt;height:22.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" filled="f" stroked="f">
                      <v:shadow on="t" color="black" opacity="22872f" origin=",.5" offset="0,.63889mm"/>
                      <v:textbox inset="2.53958mm,1.2694mm,2.53958mm,1.2694mm">
                        <w:txbxContent>
                          <w:p w14:paraId="2D4CE08F" w14:textId="77777777" w:rsidR="00371DD8" w:rsidRDefault="00371DD8">
                            <w:pPr>
                              <w:spacing w:line="275" w:lineRule="auto"/>
                              <w:textDirection w:val="btLr"/>
                            </w:pPr>
                            <w:r>
                              <w:rPr>
                                <w:color w:val="000000"/>
                                <w:sz w:val="20"/>
                              </w:rPr>
                              <w:t>los gestores son</w:t>
                            </w:r>
                          </w:p>
                        </w:txbxContent>
                      </v:textbox>
                    </v:rect>
                  </w:pict>
                </mc:Fallback>
              </mc:AlternateContent>
            </w:r>
            <w:r w:rsidRPr="00C04993">
              <w:rPr>
                <w:noProof/>
                <w:lang w:val="es-CO"/>
              </w:rPr>
              <mc:AlternateContent>
                <mc:Choice Requires="wps">
                  <w:drawing>
                    <wp:anchor distT="0" distB="0" distL="114300" distR="114300" simplePos="0" relativeHeight="251698176" behindDoc="0" locked="0" layoutInCell="1" hidden="0" allowOverlap="1" wp14:anchorId="159E63AB" wp14:editId="0BE16DE9">
                      <wp:simplePos x="0" y="0"/>
                      <wp:positionH relativeFrom="column">
                        <wp:posOffset>3095625</wp:posOffset>
                      </wp:positionH>
                      <wp:positionV relativeFrom="paragraph">
                        <wp:posOffset>132715</wp:posOffset>
                      </wp:positionV>
                      <wp:extent cx="1323975" cy="285750"/>
                      <wp:effectExtent l="0" t="0" r="0" b="0"/>
                      <wp:wrapNone/>
                      <wp:docPr id="170" name="Rectángulo 170"/>
                      <wp:cNvGraphicFramePr/>
                      <a:graphic xmlns:a="http://schemas.openxmlformats.org/drawingml/2006/main">
                        <a:graphicData uri="http://schemas.microsoft.com/office/word/2010/wordprocessingShape">
                          <wps:wsp>
                            <wps:cNvSpPr/>
                            <wps:spPr>
                              <a:xfrm>
                                <a:off x="0" y="0"/>
                                <a:ext cx="1323975" cy="285750"/>
                              </a:xfrm>
                              <a:prstGeom prst="rect">
                                <a:avLst/>
                              </a:prstGeom>
                              <a:noFill/>
                              <a:ln>
                                <a:noFill/>
                              </a:ln>
                              <a:effectLst>
                                <a:outerShdw blurRad="40000" dist="23000" dir="5400000" rotWithShape="0">
                                  <a:srgbClr val="000000">
                                    <a:alpha val="34901"/>
                                  </a:srgbClr>
                                </a:outerShdw>
                              </a:effectLst>
                            </wps:spPr>
                            <wps:txbx>
                              <w:txbxContent>
                                <w:p w14:paraId="15F5E9E8" w14:textId="77777777" w:rsidR="00371DD8" w:rsidRDefault="00371DD8">
                                  <w:pPr>
                                    <w:spacing w:line="275" w:lineRule="auto"/>
                                    <w:textDirection w:val="btLr"/>
                                  </w:pPr>
                                  <w:r>
                                    <w:rPr>
                                      <w:color w:val="000000"/>
                                      <w:sz w:val="20"/>
                                    </w:rPr>
                                    <w:t>sus características</w:t>
                                  </w:r>
                                </w:p>
                              </w:txbxContent>
                            </wps:txbx>
                            <wps:bodyPr spcFirstLastPara="1" wrap="square" lIns="91425" tIns="45700" rIns="91425" bIns="45700" anchor="t" anchorCtr="0">
                              <a:noAutofit/>
                            </wps:bodyPr>
                          </wps:wsp>
                        </a:graphicData>
                      </a:graphic>
                    </wp:anchor>
                  </w:drawing>
                </mc:Choice>
                <mc:Fallback>
                  <w:pict>
                    <v:rect w14:anchorId="159E63AB" id="Rectángulo 170" o:spid="_x0000_s1041" style="position:absolute;margin-left:243.75pt;margin-top:10.45pt;width:104.25pt;height:22.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" filled="f" stroked="f">
                      <v:shadow on="t" color="black" opacity="22872f" origin=",.5" offset="0,.63889mm"/>
                      <v:textbox inset="2.53958mm,1.2694mm,2.53958mm,1.2694mm">
                        <w:txbxContent>
                          <w:p w14:paraId="15F5E9E8" w14:textId="77777777" w:rsidR="00371DD8" w:rsidRDefault="00371DD8">
                            <w:pPr>
                              <w:spacing w:line="275" w:lineRule="auto"/>
                              <w:textDirection w:val="btLr"/>
                            </w:pPr>
                            <w:r>
                              <w:rPr>
                                <w:color w:val="000000"/>
                                <w:sz w:val="20"/>
                              </w:rPr>
                              <w:t>sus características</w:t>
                            </w:r>
                          </w:p>
                        </w:txbxContent>
                      </v:textbox>
                    </v:rect>
                  </w:pict>
                </mc:Fallback>
              </mc:AlternateContent>
            </w:r>
            <w:r w:rsidR="000C22BE" w:rsidRPr="00C04993">
              <w:rPr>
                <w:noProof/>
                <w:lang w:val="es-CO"/>
              </w:rPr>
              <mc:AlternateContent>
                <mc:Choice Requires="wps">
                  <w:drawing>
                    <wp:anchor distT="0" distB="0" distL="114300" distR="114300" simplePos="0" relativeHeight="251701248" behindDoc="0" locked="0" layoutInCell="1" hidden="0" allowOverlap="1" wp14:anchorId="77DB66E7" wp14:editId="107A204F">
                      <wp:simplePos x="0" y="0"/>
                      <wp:positionH relativeFrom="column">
                        <wp:posOffset>1752600</wp:posOffset>
                      </wp:positionH>
                      <wp:positionV relativeFrom="paragraph">
                        <wp:posOffset>139700</wp:posOffset>
                      </wp:positionV>
                      <wp:extent cx="9525" cy="438150"/>
                      <wp:effectExtent l="0" t="0" r="0" b="0"/>
                      <wp:wrapNone/>
                      <wp:docPr id="174" name="Conector recto de flecha 174"/>
                      <wp:cNvGraphicFramePr/>
                      <a:graphic xmlns:a="http://schemas.openxmlformats.org/drawingml/2006/main">
                        <a:graphicData uri="http://schemas.microsoft.com/office/word/2010/wordprocessingShape">
                          <wps:wsp>
                            <wps:cNvCnPr/>
                            <wps:spPr>
                              <a:xfrm rot="10800000">
                                <a:off x="5341238" y="3560925"/>
                                <a:ext cx="9525" cy="43815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57DB1172" id="Conector recto de flecha 174" o:spid="_x0000_s1026" type="#_x0000_t32" style="position:absolute;margin-left:138pt;margin-top:11pt;width:.75pt;height:34.5pt;rotation:18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" strokecolor="#4a7dba">
                      <v:stroke startarrowwidth="narrow" startarrowlength="short" endarrowwidth="narrow" endarrowlength="short"/>
                    </v:shape>
                  </w:pict>
                </mc:Fallback>
              </mc:AlternateContent>
            </w:r>
          </w:p>
          <w:p w14:paraId="438E2628" w14:textId="3F3917F2" w:rsidR="00791291" w:rsidRPr="00C04993" w:rsidRDefault="00791291">
            <w:pPr>
              <w:spacing w:line="276" w:lineRule="auto"/>
              <w:rPr>
                <w:color w:val="auto"/>
              </w:rPr>
            </w:pPr>
          </w:p>
          <w:p w14:paraId="3F5AB6DB" w14:textId="77777777" w:rsidR="00791291" w:rsidRPr="00C04993" w:rsidRDefault="00791291">
            <w:pPr>
              <w:spacing w:line="276" w:lineRule="auto"/>
              <w:rPr>
                <w:color w:val="auto"/>
              </w:rPr>
            </w:pPr>
          </w:p>
          <w:p w14:paraId="1625BFBC" w14:textId="77777777" w:rsidR="00791291" w:rsidRPr="00C04993" w:rsidRDefault="000C22BE">
            <w:pPr>
              <w:spacing w:line="276" w:lineRule="auto"/>
              <w:rPr>
                <w:color w:val="auto"/>
              </w:rPr>
            </w:pPr>
            <w:r w:rsidRPr="00C04993">
              <w:rPr>
                <w:noProof/>
                <w:lang w:val="es-CO"/>
              </w:rPr>
              <mc:AlternateContent>
                <mc:Choice Requires="wps">
                  <w:drawing>
                    <wp:anchor distT="0" distB="0" distL="114300" distR="114300" simplePos="0" relativeHeight="251702272" behindDoc="0" locked="0" layoutInCell="1" hidden="0" allowOverlap="1" wp14:anchorId="39ED6F42" wp14:editId="64D1FE28">
                      <wp:simplePos x="0" y="0"/>
                      <wp:positionH relativeFrom="column">
                        <wp:posOffset>977900</wp:posOffset>
                      </wp:positionH>
                      <wp:positionV relativeFrom="paragraph">
                        <wp:posOffset>25400</wp:posOffset>
                      </wp:positionV>
                      <wp:extent cx="1463675" cy="777875"/>
                      <wp:effectExtent l="0" t="0" r="0" b="0"/>
                      <wp:wrapNone/>
                      <wp:docPr id="144" name="Rectángulo 144"/>
                      <wp:cNvGraphicFramePr/>
                      <a:graphic xmlns:a="http://schemas.openxmlformats.org/drawingml/2006/main">
                        <a:graphicData uri="http://schemas.microsoft.com/office/word/2010/wordprocessingShape">
                          <wps:wsp>
                            <wps:cNvSpPr/>
                            <wps:spPr>
                              <a:xfrm>
                                <a:off x="4626863" y="3403763"/>
                                <a:ext cx="1438275" cy="752475"/>
                              </a:xfrm>
                              <a:prstGeom prst="rect">
                                <a:avLst/>
                              </a:prstGeom>
                              <a:solidFill>
                                <a:srgbClr val="FFFFFF"/>
                              </a:solidFill>
                              <a:ln w="25400" cap="flat" cmpd="sng">
                                <a:solidFill>
                                  <a:srgbClr val="4F81BD"/>
                                </a:solidFill>
                                <a:prstDash val="solid"/>
                                <a:round/>
                                <a:headEnd type="none" w="sm" len="sm"/>
                                <a:tailEnd type="none" w="sm" len="sm"/>
                              </a:ln>
                            </wps:spPr>
                            <wps:txbx>
                              <w:txbxContent>
                                <w:p w14:paraId="52778FE7" w14:textId="77777777" w:rsidR="00371DD8" w:rsidRDefault="00371DD8">
                                  <w:pPr>
                                    <w:spacing w:line="240" w:lineRule="auto"/>
                                    <w:ind w:left="266" w:firstLine="65"/>
                                    <w:textDirection w:val="btLr"/>
                                  </w:pPr>
                                  <w:r>
                                    <w:rPr>
                                      <w:color w:val="000000"/>
                                      <w:sz w:val="20"/>
                                    </w:rPr>
                                    <w:t>ORACLE</w:t>
                                  </w:r>
                                </w:p>
                                <w:p w14:paraId="4FD864E9" w14:textId="77777777" w:rsidR="00371DD8" w:rsidRDefault="00371DD8">
                                  <w:pPr>
                                    <w:spacing w:line="240" w:lineRule="auto"/>
                                    <w:ind w:left="266" w:firstLine="65"/>
                                    <w:textDirection w:val="btLr"/>
                                  </w:pPr>
                                  <w:r>
                                    <w:rPr>
                                      <w:color w:val="000000"/>
                                      <w:sz w:val="20"/>
                                    </w:rPr>
                                    <w:t>SQL</w:t>
                                  </w:r>
                                </w:p>
                                <w:p w14:paraId="3BA4303D" w14:textId="77777777" w:rsidR="00371DD8" w:rsidRDefault="00371DD8">
                                  <w:pPr>
                                    <w:spacing w:line="240" w:lineRule="auto"/>
                                    <w:ind w:left="266" w:firstLine="65"/>
                                    <w:textDirection w:val="btLr"/>
                                  </w:pPr>
                                  <w:r>
                                    <w:rPr>
                                      <w:color w:val="000000"/>
                                      <w:sz w:val="20"/>
                                    </w:rPr>
                                    <w:t>Mysql</w:t>
                                  </w:r>
                                </w:p>
                                <w:p w14:paraId="24DB55B9" w14:textId="77777777" w:rsidR="00371DD8" w:rsidRDefault="00371DD8">
                                  <w:pPr>
                                    <w:spacing w:line="240" w:lineRule="auto"/>
                                    <w:ind w:left="266" w:firstLine="65"/>
                                    <w:textDirection w:val="btLr"/>
                                  </w:pPr>
                                  <w:r>
                                    <w:rPr>
                                      <w:color w:val="000000"/>
                                      <w:sz w:val="20"/>
                                    </w:rPr>
                                    <w:t>MariaDB</w:t>
                                  </w:r>
                                </w:p>
                              </w:txbxContent>
                            </wps:txbx>
                            <wps:bodyPr spcFirstLastPara="1" wrap="square" lIns="91425" tIns="45700" rIns="91425" bIns="45700" anchor="t" anchorCtr="0">
                              <a:noAutofit/>
                            </wps:bodyPr>
                          </wps:wsp>
                        </a:graphicData>
                      </a:graphic>
                    </wp:anchor>
                  </w:drawing>
                </mc:Choice>
                <mc:Fallback>
                  <w:pict>
                    <v:rect w14:anchorId="39ED6F42" id="Rectángulo 144" o:spid="_x0000_s1042" style="position:absolute;margin-left:77pt;margin-top:2pt;width:115.25pt;height:61.2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" strokecolor="#4f81bd" strokeweight="2pt">
                      <v:stroke startarrowwidth="narrow" startarrowlength="short" endarrowwidth="narrow" endarrowlength="short" joinstyle="round"/>
                      <v:textbox inset="2.53958mm,1.2694mm,2.53958mm,1.2694mm">
                        <w:txbxContent>
                          <w:p w14:paraId="52778FE7" w14:textId="77777777" w:rsidR="00371DD8" w:rsidRDefault="00371DD8">
                            <w:pPr>
                              <w:spacing w:line="240" w:lineRule="auto"/>
                              <w:ind w:left="266" w:firstLine="65"/>
                              <w:textDirection w:val="btLr"/>
                            </w:pPr>
                            <w:r>
                              <w:rPr>
                                <w:color w:val="000000"/>
                                <w:sz w:val="20"/>
                              </w:rPr>
                              <w:t>ORACLE</w:t>
                            </w:r>
                          </w:p>
                          <w:p w14:paraId="4FD864E9" w14:textId="77777777" w:rsidR="00371DD8" w:rsidRDefault="00371DD8">
                            <w:pPr>
                              <w:spacing w:line="240" w:lineRule="auto"/>
                              <w:ind w:left="266" w:firstLine="65"/>
                              <w:textDirection w:val="btLr"/>
                            </w:pPr>
                            <w:r>
                              <w:rPr>
                                <w:color w:val="000000"/>
                                <w:sz w:val="20"/>
                              </w:rPr>
                              <w:t>SQL</w:t>
                            </w:r>
                          </w:p>
                          <w:p w14:paraId="3BA4303D" w14:textId="77777777" w:rsidR="00371DD8" w:rsidRDefault="00371DD8">
                            <w:pPr>
                              <w:spacing w:line="240" w:lineRule="auto"/>
                              <w:ind w:left="266" w:firstLine="65"/>
                              <w:textDirection w:val="btLr"/>
                            </w:pPr>
                            <w:r>
                              <w:rPr>
                                <w:color w:val="000000"/>
                                <w:sz w:val="20"/>
                              </w:rPr>
                              <w:t>Mysql</w:t>
                            </w:r>
                          </w:p>
                          <w:p w14:paraId="24DB55B9" w14:textId="77777777" w:rsidR="00371DD8" w:rsidRDefault="00371DD8">
                            <w:pPr>
                              <w:spacing w:line="240" w:lineRule="auto"/>
                              <w:ind w:left="266" w:firstLine="65"/>
                              <w:textDirection w:val="btLr"/>
                            </w:pPr>
                            <w:r>
                              <w:rPr>
                                <w:color w:val="000000"/>
                                <w:sz w:val="20"/>
                              </w:rPr>
                              <w:t>MariaDB</w:t>
                            </w:r>
                          </w:p>
                        </w:txbxContent>
                      </v:textbox>
                    </v:rect>
                  </w:pict>
                </mc:Fallback>
              </mc:AlternateContent>
            </w:r>
            <w:r w:rsidRPr="00C04993">
              <w:rPr>
                <w:noProof/>
                <w:lang w:val="es-CO"/>
              </w:rPr>
              <mc:AlternateContent>
                <mc:Choice Requires="wps">
                  <w:drawing>
                    <wp:anchor distT="0" distB="0" distL="114300" distR="114300" simplePos="0" relativeHeight="251703296" behindDoc="0" locked="0" layoutInCell="1" hidden="0" allowOverlap="1" wp14:anchorId="671033CC" wp14:editId="73A00F32">
                      <wp:simplePos x="0" y="0"/>
                      <wp:positionH relativeFrom="column">
                        <wp:posOffset>2819400</wp:posOffset>
                      </wp:positionH>
                      <wp:positionV relativeFrom="paragraph">
                        <wp:posOffset>38100</wp:posOffset>
                      </wp:positionV>
                      <wp:extent cx="1835150" cy="1444625"/>
                      <wp:effectExtent l="0" t="0" r="0" b="0"/>
                      <wp:wrapNone/>
                      <wp:docPr id="151" name="Rectángulo 151"/>
                      <wp:cNvGraphicFramePr/>
                      <a:graphic xmlns:a="http://schemas.openxmlformats.org/drawingml/2006/main">
                        <a:graphicData uri="http://schemas.microsoft.com/office/word/2010/wordprocessingShape">
                          <wps:wsp>
                            <wps:cNvSpPr/>
                            <wps:spPr>
                              <a:xfrm>
                                <a:off x="4441125" y="3070388"/>
                                <a:ext cx="1809750" cy="1419225"/>
                              </a:xfrm>
                              <a:prstGeom prst="rect">
                                <a:avLst/>
                              </a:prstGeom>
                              <a:solidFill>
                                <a:srgbClr val="FFFFFF"/>
                              </a:solidFill>
                              <a:ln w="25400" cap="flat" cmpd="sng">
                                <a:solidFill>
                                  <a:srgbClr val="4F81BD"/>
                                </a:solidFill>
                                <a:prstDash val="solid"/>
                                <a:round/>
                                <a:headEnd type="none" w="sm" len="sm"/>
                                <a:tailEnd type="none" w="sm" len="sm"/>
                              </a:ln>
                            </wps:spPr>
                            <wps:txbx>
                              <w:txbxContent>
                                <w:p w14:paraId="4735E64D" w14:textId="77777777" w:rsidR="00371DD8" w:rsidRDefault="00371DD8">
                                  <w:pPr>
                                    <w:spacing w:line="240" w:lineRule="auto"/>
                                    <w:ind w:left="266" w:firstLine="65"/>
                                    <w:textDirection w:val="btLr"/>
                                  </w:pPr>
                                  <w:r>
                                    <w:rPr>
                                      <w:color w:val="000000"/>
                                      <w:sz w:val="20"/>
                                    </w:rPr>
                                    <w:t>Conformadas por tablas</w:t>
                                  </w:r>
                                </w:p>
                                <w:p w14:paraId="79D0DFE7" w14:textId="77777777" w:rsidR="00371DD8" w:rsidRDefault="00371DD8">
                                  <w:pPr>
                                    <w:spacing w:line="240" w:lineRule="auto"/>
                                    <w:ind w:left="266" w:firstLine="65"/>
                                    <w:textDirection w:val="btLr"/>
                                  </w:pPr>
                                  <w:r>
                                    <w:rPr>
                                      <w:color w:val="000000"/>
                                      <w:sz w:val="20"/>
                                    </w:rPr>
                                    <w:t>Relacionales entre tablas</w:t>
                                  </w:r>
                                </w:p>
                                <w:p w14:paraId="5D2A8924" w14:textId="77777777" w:rsidR="00371DD8" w:rsidRDefault="00371DD8">
                                  <w:pPr>
                                    <w:spacing w:line="240" w:lineRule="auto"/>
                                    <w:ind w:left="266" w:firstLine="65"/>
                                    <w:textDirection w:val="btLr"/>
                                  </w:pPr>
                                  <w:r>
                                    <w:rPr>
                                      <w:color w:val="000000"/>
                                      <w:sz w:val="20"/>
                                    </w:rPr>
                                    <w:t>Solvencia y consistencia en el almacenamiento y consulta de datos</w:t>
                                  </w:r>
                                </w:p>
                              </w:txbxContent>
                            </wps:txbx>
                            <wps:bodyPr spcFirstLastPara="1" wrap="square" lIns="91425" tIns="45700" rIns="91425" bIns="45700" anchor="t" anchorCtr="0">
                              <a:noAutofit/>
                            </wps:bodyPr>
                          </wps:wsp>
                        </a:graphicData>
                      </a:graphic>
                    </wp:anchor>
                  </w:drawing>
                </mc:Choice>
                <mc:Fallback>
                  <w:pict>
                    <v:rect w14:anchorId="671033CC" id="Rectángulo 151" o:spid="_x0000_s1043" style="position:absolute;margin-left:222pt;margin-top:3pt;width:144.5pt;height:113.7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" strokecolor="#4f81bd" strokeweight="2pt">
                      <v:stroke startarrowwidth="narrow" startarrowlength="short" endarrowwidth="narrow" endarrowlength="short" joinstyle="round"/>
                      <v:textbox inset="2.53958mm,1.2694mm,2.53958mm,1.2694mm">
                        <w:txbxContent>
                          <w:p w14:paraId="4735E64D" w14:textId="77777777" w:rsidR="00371DD8" w:rsidRDefault="00371DD8">
                            <w:pPr>
                              <w:spacing w:line="240" w:lineRule="auto"/>
                              <w:ind w:left="266" w:firstLine="65"/>
                              <w:textDirection w:val="btLr"/>
                            </w:pPr>
                            <w:r>
                              <w:rPr>
                                <w:color w:val="000000"/>
                                <w:sz w:val="20"/>
                              </w:rPr>
                              <w:t>Conformadas por tablas</w:t>
                            </w:r>
                          </w:p>
                          <w:p w14:paraId="79D0DFE7" w14:textId="77777777" w:rsidR="00371DD8" w:rsidRDefault="00371DD8">
                            <w:pPr>
                              <w:spacing w:line="240" w:lineRule="auto"/>
                              <w:ind w:left="266" w:firstLine="65"/>
                              <w:textDirection w:val="btLr"/>
                            </w:pPr>
                            <w:r>
                              <w:rPr>
                                <w:color w:val="000000"/>
                                <w:sz w:val="20"/>
                              </w:rPr>
                              <w:t>Relacionales entre tablas</w:t>
                            </w:r>
                          </w:p>
                          <w:p w14:paraId="5D2A8924" w14:textId="77777777" w:rsidR="00371DD8" w:rsidRDefault="00371DD8">
                            <w:pPr>
                              <w:spacing w:line="240" w:lineRule="auto"/>
                              <w:ind w:left="266" w:firstLine="65"/>
                              <w:textDirection w:val="btLr"/>
                            </w:pPr>
                            <w:r>
                              <w:rPr>
                                <w:color w:val="000000"/>
                                <w:sz w:val="20"/>
                              </w:rPr>
                              <w:t>Solvencia y consistencia en el almacenamiento y consulta de datos</w:t>
                            </w:r>
                          </w:p>
                        </w:txbxContent>
                      </v:textbox>
                    </v:rect>
                  </w:pict>
                </mc:Fallback>
              </mc:AlternateContent>
            </w:r>
            <w:r w:rsidRPr="00C04993">
              <w:rPr>
                <w:noProof/>
                <w:lang w:val="es-CO"/>
              </w:rPr>
              <mc:AlternateContent>
                <mc:Choice Requires="wps">
                  <w:drawing>
                    <wp:anchor distT="0" distB="0" distL="114300" distR="114300" simplePos="0" relativeHeight="251704320" behindDoc="0" locked="0" layoutInCell="1" hidden="0" allowOverlap="1" wp14:anchorId="5E73D531" wp14:editId="1CC6A586">
                      <wp:simplePos x="0" y="0"/>
                      <wp:positionH relativeFrom="column">
                        <wp:posOffset>6997700</wp:posOffset>
                      </wp:positionH>
                      <wp:positionV relativeFrom="paragraph">
                        <wp:posOffset>50800</wp:posOffset>
                      </wp:positionV>
                      <wp:extent cx="2273300" cy="1273175"/>
                      <wp:effectExtent l="0" t="0" r="0" b="0"/>
                      <wp:wrapNone/>
                      <wp:docPr id="166" name="Rectángulo 166"/>
                      <wp:cNvGraphicFramePr/>
                      <a:graphic xmlns:a="http://schemas.openxmlformats.org/drawingml/2006/main">
                        <a:graphicData uri="http://schemas.microsoft.com/office/word/2010/wordprocessingShape">
                          <wps:wsp>
                            <wps:cNvSpPr/>
                            <wps:spPr>
                              <a:xfrm>
                                <a:off x="4222050" y="3156113"/>
                                <a:ext cx="2247900" cy="1247775"/>
                              </a:xfrm>
                              <a:prstGeom prst="rect">
                                <a:avLst/>
                              </a:prstGeom>
                              <a:solidFill>
                                <a:srgbClr val="FFFFFF"/>
                              </a:solidFill>
                              <a:ln w="25400" cap="flat" cmpd="sng">
                                <a:solidFill>
                                  <a:srgbClr val="4F81BD"/>
                                </a:solidFill>
                                <a:prstDash val="solid"/>
                                <a:round/>
                                <a:headEnd type="none" w="sm" len="sm"/>
                                <a:tailEnd type="none" w="sm" len="sm"/>
                              </a:ln>
                            </wps:spPr>
                            <wps:txbx>
                              <w:txbxContent>
                                <w:p w14:paraId="6E607412" w14:textId="77777777" w:rsidR="00371DD8" w:rsidRDefault="00371DD8">
                                  <w:pPr>
                                    <w:spacing w:line="240" w:lineRule="auto"/>
                                    <w:ind w:left="266" w:firstLine="65"/>
                                    <w:textDirection w:val="btLr"/>
                                  </w:pPr>
                                  <w:r>
                                    <w:rPr>
                                      <w:color w:val="000000"/>
                                      <w:sz w:val="20"/>
                                    </w:rPr>
                                    <w:t>Los datos no se almacenan en tablas</w:t>
                                  </w:r>
                                </w:p>
                                <w:p w14:paraId="0551C237" w14:textId="77777777" w:rsidR="00371DD8" w:rsidRDefault="00371DD8">
                                  <w:pPr>
                                    <w:spacing w:line="240" w:lineRule="auto"/>
                                    <w:ind w:left="266" w:firstLine="65"/>
                                    <w:textDirection w:val="btLr"/>
                                  </w:pPr>
                                  <w:r>
                                    <w:rPr>
                                      <w:color w:val="000000"/>
                                      <w:sz w:val="20"/>
                                    </w:rPr>
                                    <w:t>Arquitectura distribuida</w:t>
                                  </w:r>
                                </w:p>
                                <w:p w14:paraId="2C946C35" w14:textId="77777777" w:rsidR="00371DD8" w:rsidRDefault="00371DD8">
                                  <w:pPr>
                                    <w:spacing w:line="240" w:lineRule="auto"/>
                                    <w:ind w:left="266" w:firstLine="65"/>
                                    <w:textDirection w:val="btLr"/>
                                  </w:pPr>
                                  <w:r>
                                    <w:rPr>
                                      <w:color w:val="000000"/>
                                      <w:sz w:val="20"/>
                                    </w:rPr>
                                    <w:t>Eficiencia en el procesamiento de datos</w:t>
                                  </w:r>
                                </w:p>
                                <w:p w14:paraId="5507F7E2" w14:textId="77777777" w:rsidR="00371DD8" w:rsidRDefault="00371DD8">
                                  <w:pPr>
                                    <w:spacing w:line="240" w:lineRule="auto"/>
                                    <w:ind w:left="266" w:firstLine="65"/>
                                    <w:textDirection w:val="btLr"/>
                                  </w:pPr>
                                  <w:r>
                                    <w:rPr>
                                      <w:color w:val="000000"/>
                                      <w:sz w:val="20"/>
                                    </w:rPr>
                                    <w:t>Su almacén se hace en documentos</w:t>
                                  </w:r>
                                </w:p>
                              </w:txbxContent>
                            </wps:txbx>
                            <wps:bodyPr spcFirstLastPara="1" wrap="square" lIns="91425" tIns="45700" rIns="91425" bIns="45700" anchor="t" anchorCtr="0">
                              <a:noAutofit/>
                            </wps:bodyPr>
                          </wps:wsp>
                        </a:graphicData>
                      </a:graphic>
                    </wp:anchor>
                  </w:drawing>
                </mc:Choice>
                <mc:Fallback>
                  <w:pict>
                    <v:rect w14:anchorId="5E73D531" id="Rectángulo 166" o:spid="_x0000_s1044" style="position:absolute;margin-left:551pt;margin-top:4pt;width:179pt;height:100.2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" strokecolor="#4f81bd" strokeweight="2pt">
                      <v:stroke startarrowwidth="narrow" startarrowlength="short" endarrowwidth="narrow" endarrowlength="short" joinstyle="round"/>
                      <v:textbox inset="2.53958mm,1.2694mm,2.53958mm,1.2694mm">
                        <w:txbxContent>
                          <w:p w14:paraId="6E607412" w14:textId="77777777" w:rsidR="00371DD8" w:rsidRDefault="00371DD8">
                            <w:pPr>
                              <w:spacing w:line="240" w:lineRule="auto"/>
                              <w:ind w:left="266" w:firstLine="65"/>
                              <w:textDirection w:val="btLr"/>
                            </w:pPr>
                            <w:r>
                              <w:rPr>
                                <w:color w:val="000000"/>
                                <w:sz w:val="20"/>
                              </w:rPr>
                              <w:t>Los datos no se almacenan en tablas</w:t>
                            </w:r>
                          </w:p>
                          <w:p w14:paraId="0551C237" w14:textId="77777777" w:rsidR="00371DD8" w:rsidRDefault="00371DD8">
                            <w:pPr>
                              <w:spacing w:line="240" w:lineRule="auto"/>
                              <w:ind w:left="266" w:firstLine="65"/>
                              <w:textDirection w:val="btLr"/>
                            </w:pPr>
                            <w:r>
                              <w:rPr>
                                <w:color w:val="000000"/>
                                <w:sz w:val="20"/>
                              </w:rPr>
                              <w:t>Arquitectura distribuida</w:t>
                            </w:r>
                          </w:p>
                          <w:p w14:paraId="2C946C35" w14:textId="77777777" w:rsidR="00371DD8" w:rsidRDefault="00371DD8">
                            <w:pPr>
                              <w:spacing w:line="240" w:lineRule="auto"/>
                              <w:ind w:left="266" w:firstLine="65"/>
                              <w:textDirection w:val="btLr"/>
                            </w:pPr>
                            <w:r>
                              <w:rPr>
                                <w:color w:val="000000"/>
                                <w:sz w:val="20"/>
                              </w:rPr>
                              <w:t>Eficiencia en el procesamiento de datos</w:t>
                            </w:r>
                          </w:p>
                          <w:p w14:paraId="5507F7E2" w14:textId="77777777" w:rsidR="00371DD8" w:rsidRDefault="00371DD8">
                            <w:pPr>
                              <w:spacing w:line="240" w:lineRule="auto"/>
                              <w:ind w:left="266" w:firstLine="65"/>
                              <w:textDirection w:val="btLr"/>
                            </w:pPr>
                            <w:r>
                              <w:rPr>
                                <w:color w:val="000000"/>
                                <w:sz w:val="20"/>
                              </w:rPr>
                              <w:t>Su almacén se hace en documentos</w:t>
                            </w:r>
                          </w:p>
                        </w:txbxContent>
                      </v:textbox>
                    </v:rect>
                  </w:pict>
                </mc:Fallback>
              </mc:AlternateContent>
            </w:r>
          </w:p>
          <w:p w14:paraId="41395069" w14:textId="77777777" w:rsidR="00791291" w:rsidRPr="00C04993" w:rsidRDefault="00791291">
            <w:pPr>
              <w:spacing w:line="276" w:lineRule="auto"/>
              <w:rPr>
                <w:color w:val="auto"/>
              </w:rPr>
            </w:pPr>
          </w:p>
          <w:p w14:paraId="4ECEA010" w14:textId="77777777" w:rsidR="00791291" w:rsidRPr="00C04993" w:rsidRDefault="00791291">
            <w:pPr>
              <w:spacing w:line="276" w:lineRule="auto"/>
              <w:rPr>
                <w:color w:val="auto"/>
              </w:rPr>
            </w:pPr>
          </w:p>
          <w:p w14:paraId="67DF706F" w14:textId="77777777" w:rsidR="00791291" w:rsidRPr="00C04993" w:rsidRDefault="00791291">
            <w:pPr>
              <w:spacing w:line="276" w:lineRule="auto"/>
              <w:rPr>
                <w:color w:val="auto"/>
              </w:rPr>
            </w:pPr>
          </w:p>
          <w:p w14:paraId="01E93E60" w14:textId="77777777" w:rsidR="00791291" w:rsidRPr="00C04993" w:rsidRDefault="00791291">
            <w:pPr>
              <w:spacing w:line="276" w:lineRule="auto"/>
              <w:rPr>
                <w:color w:val="auto"/>
              </w:rPr>
            </w:pPr>
          </w:p>
          <w:p w14:paraId="6C0A9980" w14:textId="77777777" w:rsidR="00791291" w:rsidRPr="00C04993" w:rsidRDefault="00791291">
            <w:pPr>
              <w:spacing w:line="276" w:lineRule="auto"/>
              <w:rPr>
                <w:color w:val="auto"/>
              </w:rPr>
            </w:pPr>
          </w:p>
          <w:p w14:paraId="6DAFBF48" w14:textId="77777777" w:rsidR="00791291" w:rsidRPr="00C04993" w:rsidRDefault="00791291">
            <w:pPr>
              <w:spacing w:line="276" w:lineRule="auto"/>
              <w:rPr>
                <w:color w:val="auto"/>
              </w:rPr>
            </w:pPr>
          </w:p>
          <w:p w14:paraId="0A4A20C6" w14:textId="00B2064A" w:rsidR="00791291" w:rsidRPr="00C04993" w:rsidRDefault="00D157CE">
            <w:pPr>
              <w:rPr>
                <w:color w:val="auto"/>
              </w:rPr>
            </w:pPr>
            <w:r w:rsidRPr="00C04993">
              <w:rPr>
                <w:color w:val="auto"/>
              </w:rPr>
              <w:t>228130_i34</w:t>
            </w:r>
          </w:p>
        </w:tc>
      </w:tr>
    </w:tbl>
    <w:p w14:paraId="73007858" w14:textId="77777777" w:rsidR="00791291" w:rsidRPr="00C04993" w:rsidRDefault="00791291">
      <w:pPr>
        <w:spacing w:after="120" w:line="240" w:lineRule="auto"/>
      </w:pPr>
    </w:p>
    <w:p w14:paraId="7415C638" w14:textId="77777777" w:rsidR="00791291" w:rsidRPr="00C04993" w:rsidRDefault="00C07582">
      <w:pPr>
        <w:pStyle w:val="Ttulo1"/>
        <w:rPr>
          <w:sz w:val="22"/>
          <w:szCs w:val="22"/>
        </w:rPr>
      </w:pPr>
      <w:r w:rsidRPr="00C04993">
        <w:rPr>
          <w:sz w:val="22"/>
          <w:szCs w:val="22"/>
        </w:rPr>
        <w:t>Actividad interactiva</w:t>
      </w:r>
    </w:p>
    <w:tbl>
      <w:tblPr>
        <w:tblStyle w:val="affffd"/>
        <w:tblW w:w="15680" w:type="dxa"/>
        <w:tblInd w:w="0" w:type="dxa"/>
        <w:tblLayout w:type="fixed"/>
        <w:tblLook w:val="0400" w:firstRow="0" w:lastRow="0" w:firstColumn="0" w:lastColumn="0" w:noHBand="0" w:noVBand="1"/>
      </w:tblPr>
      <w:tblGrid>
        <w:gridCol w:w="7891"/>
        <w:gridCol w:w="7789"/>
      </w:tblGrid>
      <w:tr w:rsidR="0040350B" w:rsidRPr="00C04993" w14:paraId="43C9A8F4" w14:textId="77777777">
        <w:trPr>
          <w:trHeight w:val="460"/>
        </w:trPr>
        <w:tc>
          <w:tcPr>
            <w:tcW w:w="789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2625519" w14:textId="77777777" w:rsidR="00791291" w:rsidRPr="00C04993" w:rsidRDefault="000C22BE">
            <w:pPr>
              <w:jc w:val="center"/>
              <w:rPr>
                <w:rFonts w:eastAsia="Times New Roman"/>
                <w:color w:val="auto"/>
              </w:rPr>
            </w:pPr>
            <w:r w:rsidRPr="00C04993">
              <w:rPr>
                <w:b/>
                <w:color w:val="auto"/>
              </w:rPr>
              <w:t>Tipo de recurso</w:t>
            </w:r>
          </w:p>
        </w:tc>
        <w:tc>
          <w:tcPr>
            <w:tcW w:w="7789"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1675236" w14:textId="77777777" w:rsidR="00791291" w:rsidRPr="00C04993" w:rsidRDefault="000C22BE">
            <w:pPr>
              <w:spacing w:after="60"/>
              <w:jc w:val="center"/>
              <w:rPr>
                <w:rFonts w:eastAsia="Times New Roman"/>
                <w:color w:val="auto"/>
              </w:rPr>
            </w:pPr>
            <w:r w:rsidRPr="00C04993">
              <w:rPr>
                <w:color w:val="auto"/>
              </w:rPr>
              <w:t>Actividad didáctica. Verdadero y falso</w:t>
            </w:r>
          </w:p>
        </w:tc>
      </w:tr>
      <w:tr w:rsidR="0040350B" w:rsidRPr="00C04993" w14:paraId="4F98407D" w14:textId="77777777">
        <w:trPr>
          <w:trHeight w:val="420"/>
        </w:trPr>
        <w:tc>
          <w:tcPr>
            <w:tcW w:w="78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636020" w14:textId="77777777" w:rsidR="00791291" w:rsidRPr="00C04993" w:rsidRDefault="00791291">
            <w:pPr>
              <w:rPr>
                <w:rFonts w:eastAsia="Times New Roman"/>
                <w:color w:val="auto"/>
              </w:rPr>
            </w:pPr>
          </w:p>
          <w:p w14:paraId="20CCAE9A" w14:textId="6EE82A8F" w:rsidR="00D157CE" w:rsidRPr="00C04993" w:rsidRDefault="0040350B">
            <w:pPr>
              <w:rPr>
                <w:color w:val="auto"/>
              </w:rPr>
            </w:pPr>
            <w:r w:rsidRPr="00C04993">
              <w:rPr>
                <w:color w:val="auto"/>
              </w:rPr>
              <w:t>A</w:t>
            </w:r>
            <w:r w:rsidR="00D157CE" w:rsidRPr="00C04993">
              <w:rPr>
                <w:color w:val="auto"/>
              </w:rPr>
              <w:t xml:space="preserve"> continuación, encontrará unos enunciados relacionados con la experiencia de aprendizaje del presente componente de formación.</w:t>
            </w:r>
          </w:p>
          <w:p w14:paraId="50CFE73C" w14:textId="77777777" w:rsidR="00791291" w:rsidRPr="00C04993" w:rsidRDefault="00791291">
            <w:pPr>
              <w:rPr>
                <w:rFonts w:eastAsia="Times New Roman"/>
                <w:color w:val="auto"/>
              </w:rPr>
            </w:pPr>
          </w:p>
          <w:p w14:paraId="52E6CE53" w14:textId="77777777" w:rsidR="00791291" w:rsidRPr="00C04993" w:rsidRDefault="000C22BE">
            <w:pPr>
              <w:rPr>
                <w:rFonts w:eastAsia="Times New Roman"/>
                <w:color w:val="auto"/>
              </w:rPr>
            </w:pPr>
            <w:r w:rsidRPr="00C04993">
              <w:rPr>
                <w:color w:val="auto"/>
              </w:rPr>
              <w:t xml:space="preserve">Con la intención de identificar conceptos abordados durante la </w:t>
            </w:r>
            <w:r w:rsidR="00AF3377" w:rsidRPr="00C04993">
              <w:rPr>
                <w:color w:val="auto"/>
              </w:rPr>
              <w:t>enseñanza</w:t>
            </w:r>
            <w:r w:rsidRPr="00C04993">
              <w:rPr>
                <w:color w:val="auto"/>
              </w:rPr>
              <w:t xml:space="preserve"> responda si es verdadero o falso el enunciado.</w:t>
            </w:r>
          </w:p>
        </w:tc>
        <w:tc>
          <w:tcPr>
            <w:tcW w:w="7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8624B5" w14:textId="77777777" w:rsidR="00791291" w:rsidRPr="00C04993" w:rsidRDefault="000C22BE">
            <w:pPr>
              <w:rPr>
                <w:rFonts w:eastAsia="Times New Roman"/>
                <w:color w:val="auto"/>
              </w:rPr>
            </w:pPr>
            <w:r w:rsidRPr="00C04993">
              <w:rPr>
                <w:rFonts w:eastAsia="Times New Roman"/>
                <w:noProof/>
                <w:lang w:val="es-CO"/>
              </w:rPr>
              <w:drawing>
                <wp:inline distT="0" distB="0" distL="0" distR="0" wp14:anchorId="0BC8CEAA" wp14:editId="31AD0016">
                  <wp:extent cx="2638804" cy="1219375"/>
                  <wp:effectExtent l="0" t="0" r="0" b="0"/>
                  <wp:docPr id="189" name="image15.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jpg" descr="Diagrama&#10;&#10;Descripción generada automáticamente"/>
                          <pic:cNvPicPr preferRelativeResize="0"/>
                        </pic:nvPicPr>
                        <pic:blipFill>
                          <a:blip r:embed="rId64"/>
                          <a:srcRect/>
                          <a:stretch>
                            <a:fillRect/>
                          </a:stretch>
                        </pic:blipFill>
                        <pic:spPr>
                          <a:xfrm>
                            <a:off x="0" y="0"/>
                            <a:ext cx="2638804" cy="1219375"/>
                          </a:xfrm>
                          <a:prstGeom prst="rect">
                            <a:avLst/>
                          </a:prstGeom>
                          <a:ln/>
                        </pic:spPr>
                      </pic:pic>
                    </a:graphicData>
                  </a:graphic>
                </wp:inline>
              </w:drawing>
            </w:r>
          </w:p>
          <w:p w14:paraId="4235361E" w14:textId="77777777" w:rsidR="00791291" w:rsidRPr="00C04993" w:rsidRDefault="00000000">
            <w:pPr>
              <w:rPr>
                <w:strike/>
                <w:color w:val="auto"/>
              </w:rPr>
            </w:pPr>
            <w:hyperlink r:id="rId65">
              <w:r w:rsidR="000C22BE" w:rsidRPr="00C04993">
                <w:rPr>
                  <w:strike/>
                  <w:color w:val="auto"/>
                  <w:u w:val="single"/>
                </w:rPr>
                <w:t>https://cutt.ly/8XPvLIB</w:t>
              </w:r>
            </w:hyperlink>
            <w:r w:rsidR="000C22BE" w:rsidRPr="00C04993">
              <w:rPr>
                <w:strike/>
                <w:color w:val="auto"/>
              </w:rPr>
              <w:t xml:space="preserve"> </w:t>
            </w:r>
          </w:p>
          <w:p w14:paraId="137EB313" w14:textId="77777777" w:rsidR="00D157CE" w:rsidRPr="00C04993" w:rsidRDefault="00D157CE">
            <w:pPr>
              <w:rPr>
                <w:color w:val="auto"/>
              </w:rPr>
            </w:pPr>
          </w:p>
          <w:p w14:paraId="7757CCF2" w14:textId="77777777" w:rsidR="00D157CE" w:rsidRPr="00C04993" w:rsidRDefault="00D157CE" w:rsidP="00D157CE">
            <w:pPr>
              <w:pStyle w:val="NormalWeb"/>
              <w:spacing w:before="0" w:beforeAutospacing="0" w:after="0" w:afterAutospacing="0"/>
              <w:rPr>
                <w:color w:val="auto"/>
              </w:rPr>
            </w:pPr>
            <w:proofErr w:type="gramStart"/>
            <w:r w:rsidRPr="00C04993">
              <w:rPr>
                <w:rFonts w:ascii="Arial" w:hAnsi="Arial" w:cs="Arial"/>
                <w:color w:val="auto"/>
                <w:sz w:val="22"/>
                <w:szCs w:val="22"/>
              </w:rPr>
              <w:t>Imagen  de</w:t>
            </w:r>
            <w:proofErr w:type="gramEnd"/>
            <w:r w:rsidRPr="00C04993">
              <w:rPr>
                <w:rFonts w:ascii="Arial" w:hAnsi="Arial" w:cs="Arial"/>
                <w:color w:val="auto"/>
                <w:sz w:val="22"/>
                <w:szCs w:val="22"/>
              </w:rPr>
              <w:t xml:space="preserve"> referencia</w:t>
            </w:r>
            <w:r w:rsidRPr="00C04993">
              <w:rPr>
                <w:color w:val="auto"/>
              </w:rPr>
              <w:t xml:space="preserve"> </w:t>
            </w:r>
            <w:hyperlink r:id="rId66" w:history="1">
              <w:r w:rsidRPr="00C04993">
                <w:rPr>
                  <w:rStyle w:val="Hipervnculo"/>
                  <w:rFonts w:ascii="Arial" w:hAnsi="Arial" w:cs="Arial"/>
                  <w:color w:val="auto"/>
                  <w:sz w:val="22"/>
                  <w:szCs w:val="22"/>
                </w:rPr>
                <w:t>https://cutt.ly/8XPvLIB</w:t>
              </w:r>
            </w:hyperlink>
            <w:r w:rsidRPr="00C04993">
              <w:rPr>
                <w:rFonts w:ascii="Arial" w:hAnsi="Arial" w:cs="Arial"/>
                <w:color w:val="auto"/>
                <w:sz w:val="22"/>
                <w:szCs w:val="22"/>
              </w:rPr>
              <w:t> </w:t>
            </w:r>
          </w:p>
          <w:p w14:paraId="7E5E4C42" w14:textId="77777777" w:rsidR="00D157CE" w:rsidRPr="00C04993" w:rsidRDefault="00D157CE" w:rsidP="00D157CE">
            <w:pPr>
              <w:pStyle w:val="NormalWeb"/>
              <w:spacing w:before="0" w:beforeAutospacing="0" w:after="0" w:afterAutospacing="0"/>
              <w:rPr>
                <w:color w:val="auto"/>
              </w:rPr>
            </w:pPr>
            <w:r w:rsidRPr="00C04993">
              <w:rPr>
                <w:rFonts w:ascii="Arial" w:hAnsi="Arial" w:cs="Arial"/>
                <w:color w:val="auto"/>
                <w:sz w:val="22"/>
                <w:szCs w:val="22"/>
              </w:rPr>
              <w:t>228130_i35</w:t>
            </w:r>
          </w:p>
          <w:p w14:paraId="643B3CCC" w14:textId="0E69FF95" w:rsidR="00D157CE" w:rsidRPr="00C04993" w:rsidRDefault="00D157CE">
            <w:pPr>
              <w:rPr>
                <w:rFonts w:eastAsia="Times New Roman"/>
                <w:color w:val="auto"/>
              </w:rPr>
            </w:pPr>
          </w:p>
        </w:tc>
      </w:tr>
      <w:tr w:rsidR="0040350B" w:rsidRPr="00C04993" w14:paraId="4E12004E" w14:textId="77777777">
        <w:trPr>
          <w:trHeight w:val="420"/>
        </w:trPr>
        <w:tc>
          <w:tcPr>
            <w:tcW w:w="78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EEE835" w14:textId="77777777" w:rsidR="00791291" w:rsidRPr="00C04993" w:rsidRDefault="000C22BE">
            <w:pPr>
              <w:rPr>
                <w:rFonts w:eastAsia="Times New Roman"/>
                <w:color w:val="auto"/>
              </w:rPr>
            </w:pPr>
            <w:r w:rsidRPr="00C04993">
              <w:rPr>
                <w:color w:val="auto"/>
              </w:rPr>
              <w:t>Cuando se habla de concurrencia en bases de datos, decimos que es la cantidad de información registrada en un SGBD.</w:t>
            </w:r>
          </w:p>
        </w:tc>
        <w:tc>
          <w:tcPr>
            <w:tcW w:w="7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4F0934" w14:textId="77777777" w:rsidR="00791291" w:rsidRPr="00C04993" w:rsidRDefault="000C22BE">
            <w:pPr>
              <w:rPr>
                <w:color w:val="auto"/>
              </w:rPr>
            </w:pPr>
            <w:r w:rsidRPr="00C04993">
              <w:rPr>
                <w:noProof/>
                <w:lang w:val="es-CO"/>
              </w:rPr>
              <w:drawing>
                <wp:inline distT="0" distB="0" distL="0" distR="0" wp14:anchorId="54E92BE6" wp14:editId="10460394">
                  <wp:extent cx="1914525" cy="1628775"/>
                  <wp:effectExtent l="0" t="0" r="0" b="0"/>
                  <wp:docPr id="190" name="image17.jpg" descr="Dibujo animado de una person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7.jpg" descr="Dibujo animado de una persona&#10;&#10;Descripción generada automáticamente con confianza media"/>
                          <pic:cNvPicPr preferRelativeResize="0"/>
                        </pic:nvPicPr>
                        <pic:blipFill>
                          <a:blip r:embed="rId67"/>
                          <a:srcRect/>
                          <a:stretch>
                            <a:fillRect/>
                          </a:stretch>
                        </pic:blipFill>
                        <pic:spPr>
                          <a:xfrm>
                            <a:off x="0" y="0"/>
                            <a:ext cx="1914525" cy="1628775"/>
                          </a:xfrm>
                          <a:prstGeom prst="rect">
                            <a:avLst/>
                          </a:prstGeom>
                          <a:ln/>
                        </pic:spPr>
                      </pic:pic>
                    </a:graphicData>
                  </a:graphic>
                </wp:inline>
              </w:drawing>
            </w:r>
          </w:p>
          <w:p w14:paraId="4920E276" w14:textId="77777777" w:rsidR="00791291" w:rsidRPr="00C04993" w:rsidRDefault="00791291">
            <w:pPr>
              <w:rPr>
                <w:color w:val="auto"/>
              </w:rPr>
            </w:pPr>
          </w:p>
          <w:p w14:paraId="60684D38" w14:textId="77777777" w:rsidR="00791291" w:rsidRPr="00C04993" w:rsidRDefault="00000000">
            <w:pPr>
              <w:rPr>
                <w:strike/>
                <w:color w:val="auto"/>
              </w:rPr>
            </w:pPr>
            <w:hyperlink r:id="rId68">
              <w:r w:rsidR="000C22BE" w:rsidRPr="00C04993">
                <w:rPr>
                  <w:strike/>
                  <w:color w:val="auto"/>
                  <w:u w:val="single"/>
                </w:rPr>
                <w:t>https://cutt.ly/fXPv9JW</w:t>
              </w:r>
            </w:hyperlink>
            <w:r w:rsidR="000C22BE" w:rsidRPr="00C04993">
              <w:rPr>
                <w:strike/>
                <w:color w:val="auto"/>
              </w:rPr>
              <w:t xml:space="preserve"> </w:t>
            </w:r>
          </w:p>
          <w:p w14:paraId="3F2D09B5" w14:textId="77777777" w:rsidR="00D157CE" w:rsidRPr="00C04993" w:rsidRDefault="00D157CE">
            <w:pPr>
              <w:rPr>
                <w:color w:val="auto"/>
              </w:rPr>
            </w:pPr>
          </w:p>
          <w:p w14:paraId="4311CBF8" w14:textId="77777777" w:rsidR="00D157CE" w:rsidRPr="00C04993" w:rsidRDefault="00D157CE" w:rsidP="00D157CE">
            <w:pPr>
              <w:pStyle w:val="NormalWeb"/>
              <w:spacing w:before="0" w:beforeAutospacing="0" w:after="0" w:afterAutospacing="0"/>
              <w:rPr>
                <w:color w:val="auto"/>
              </w:rPr>
            </w:pPr>
            <w:r w:rsidRPr="00C04993">
              <w:rPr>
                <w:rFonts w:ascii="Arial" w:hAnsi="Arial" w:cs="Arial"/>
                <w:color w:val="auto"/>
                <w:sz w:val="22"/>
                <w:szCs w:val="22"/>
              </w:rPr>
              <w:t>Imagen de referencia</w:t>
            </w:r>
          </w:p>
          <w:p w14:paraId="1CCACE79" w14:textId="77777777" w:rsidR="00D157CE" w:rsidRPr="00C04993" w:rsidRDefault="00000000" w:rsidP="00D157CE">
            <w:pPr>
              <w:pStyle w:val="NormalWeb"/>
              <w:spacing w:before="0" w:beforeAutospacing="0" w:after="0" w:afterAutospacing="0"/>
              <w:rPr>
                <w:color w:val="auto"/>
              </w:rPr>
            </w:pPr>
            <w:hyperlink r:id="rId69" w:history="1">
              <w:r w:rsidR="00D157CE" w:rsidRPr="00C04993">
                <w:rPr>
                  <w:rStyle w:val="Hipervnculo"/>
                  <w:rFonts w:ascii="Arial" w:hAnsi="Arial" w:cs="Arial"/>
                  <w:color w:val="auto"/>
                  <w:sz w:val="22"/>
                  <w:szCs w:val="22"/>
                </w:rPr>
                <w:t>https://cutt.ly/fXPv9JW</w:t>
              </w:r>
            </w:hyperlink>
          </w:p>
          <w:p w14:paraId="2B5FC895" w14:textId="77777777" w:rsidR="00D157CE" w:rsidRPr="00C04993" w:rsidRDefault="00D157CE" w:rsidP="00D157CE">
            <w:pPr>
              <w:pStyle w:val="NormalWeb"/>
              <w:spacing w:before="0" w:beforeAutospacing="0" w:after="0" w:afterAutospacing="0"/>
              <w:rPr>
                <w:color w:val="auto"/>
              </w:rPr>
            </w:pPr>
            <w:r w:rsidRPr="00C04993">
              <w:rPr>
                <w:rFonts w:ascii="Arial" w:hAnsi="Arial" w:cs="Arial"/>
                <w:color w:val="auto"/>
                <w:sz w:val="22"/>
                <w:szCs w:val="22"/>
              </w:rPr>
              <w:t xml:space="preserve">228130_i36 </w:t>
            </w:r>
          </w:p>
          <w:p w14:paraId="0D9CA927" w14:textId="1C673A1C" w:rsidR="00D157CE" w:rsidRPr="00C04993" w:rsidRDefault="00D157CE">
            <w:pPr>
              <w:rPr>
                <w:rFonts w:eastAsia="Times New Roman"/>
                <w:color w:val="auto"/>
              </w:rPr>
            </w:pPr>
          </w:p>
        </w:tc>
      </w:tr>
      <w:tr w:rsidR="0040350B" w:rsidRPr="00C04993" w14:paraId="25D45134" w14:textId="77777777">
        <w:trPr>
          <w:trHeight w:val="420"/>
        </w:trPr>
        <w:tc>
          <w:tcPr>
            <w:tcW w:w="78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A28096" w14:textId="77777777" w:rsidR="00791291" w:rsidRPr="00C04993" w:rsidRDefault="000C22BE">
            <w:pPr>
              <w:rPr>
                <w:rFonts w:eastAsia="Times New Roman"/>
                <w:color w:val="auto"/>
              </w:rPr>
            </w:pPr>
            <w:r w:rsidRPr="00C04993">
              <w:rPr>
                <w:b/>
                <w:color w:val="auto"/>
              </w:rPr>
              <w:t>Verdadero</w:t>
            </w:r>
            <w:r w:rsidRPr="00C04993">
              <w:rPr>
                <w:color w:val="auto"/>
              </w:rPr>
              <w:t>(</w:t>
            </w:r>
            <w:commentRangeStart w:id="18"/>
            <w:r w:rsidRPr="00C04993">
              <w:rPr>
                <w:color w:val="auto"/>
              </w:rPr>
              <w:t>correcto</w:t>
            </w:r>
            <w:commentRangeEnd w:id="18"/>
            <w:r w:rsidR="005B368C" w:rsidRPr="00C04993">
              <w:rPr>
                <w:rStyle w:val="Refdecomentario"/>
                <w:color w:val="auto"/>
                <w:sz w:val="22"/>
                <w:szCs w:val="22"/>
              </w:rPr>
              <w:commentReference w:id="18"/>
            </w:r>
            <w:r w:rsidRPr="00C04993">
              <w:rPr>
                <w:color w:val="auto"/>
              </w:rPr>
              <w:t>)</w:t>
            </w:r>
          </w:p>
        </w:tc>
        <w:tc>
          <w:tcPr>
            <w:tcW w:w="7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2BC293" w14:textId="77777777" w:rsidR="00791291" w:rsidRPr="00C04993" w:rsidRDefault="000C22BE">
            <w:pPr>
              <w:rPr>
                <w:rFonts w:eastAsia="Times New Roman"/>
                <w:color w:val="auto"/>
              </w:rPr>
            </w:pPr>
            <w:commentRangeStart w:id="19"/>
            <w:r w:rsidRPr="00C04993">
              <w:rPr>
                <w:color w:val="auto"/>
              </w:rPr>
              <w:t>Falso</w:t>
            </w:r>
            <w:commentRangeEnd w:id="19"/>
            <w:r w:rsidR="00C07582" w:rsidRPr="00C04993">
              <w:rPr>
                <w:rStyle w:val="Refdecomentario"/>
                <w:color w:val="auto"/>
                <w:sz w:val="22"/>
                <w:szCs w:val="22"/>
              </w:rPr>
              <w:commentReference w:id="19"/>
            </w:r>
            <w:r w:rsidRPr="00C04993">
              <w:rPr>
                <w:color w:val="auto"/>
              </w:rPr>
              <w:t xml:space="preserve"> </w:t>
            </w:r>
          </w:p>
        </w:tc>
      </w:tr>
      <w:tr w:rsidR="0040350B" w:rsidRPr="00C04993" w14:paraId="3292EFF1" w14:textId="77777777">
        <w:trPr>
          <w:trHeight w:val="420"/>
        </w:trPr>
        <w:tc>
          <w:tcPr>
            <w:tcW w:w="78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3BFC86" w14:textId="77777777" w:rsidR="00791291" w:rsidRPr="00C04993" w:rsidRDefault="000C22BE">
            <w:pPr>
              <w:rPr>
                <w:rFonts w:eastAsia="Times New Roman"/>
                <w:color w:val="auto"/>
              </w:rPr>
            </w:pPr>
            <w:r w:rsidRPr="00C04993">
              <w:rPr>
                <w:color w:val="auto"/>
              </w:rPr>
              <w:t>DML, se define como un lenguaje de modelamiento de bases de datos en donde se crean diagramas, muestran las interacciones del sistema de información.</w:t>
            </w:r>
          </w:p>
        </w:tc>
        <w:tc>
          <w:tcPr>
            <w:tcW w:w="7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538934" w14:textId="77777777" w:rsidR="00791291" w:rsidRPr="00C04993" w:rsidRDefault="00791291">
            <w:pPr>
              <w:rPr>
                <w:rFonts w:eastAsia="Times New Roman"/>
                <w:color w:val="auto"/>
              </w:rPr>
            </w:pPr>
          </w:p>
          <w:p w14:paraId="5CC378A4" w14:textId="77777777" w:rsidR="00791291" w:rsidRPr="00C04993" w:rsidRDefault="000C22BE">
            <w:pPr>
              <w:rPr>
                <w:rFonts w:eastAsia="Times New Roman"/>
                <w:color w:val="auto"/>
              </w:rPr>
            </w:pPr>
            <w:r w:rsidRPr="00C04993">
              <w:rPr>
                <w:rFonts w:eastAsia="Times New Roman"/>
                <w:noProof/>
                <w:lang w:val="es-CO"/>
              </w:rPr>
              <w:drawing>
                <wp:inline distT="0" distB="0" distL="0" distR="0" wp14:anchorId="69040341" wp14:editId="59FDC12F">
                  <wp:extent cx="2129346" cy="2200326"/>
                  <wp:effectExtent l="0" t="0" r="0" b="0"/>
                  <wp:docPr id="19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0"/>
                          <a:srcRect/>
                          <a:stretch>
                            <a:fillRect/>
                          </a:stretch>
                        </pic:blipFill>
                        <pic:spPr>
                          <a:xfrm>
                            <a:off x="0" y="0"/>
                            <a:ext cx="2129346" cy="2200326"/>
                          </a:xfrm>
                          <a:prstGeom prst="rect">
                            <a:avLst/>
                          </a:prstGeom>
                          <a:ln/>
                        </pic:spPr>
                      </pic:pic>
                    </a:graphicData>
                  </a:graphic>
                </wp:inline>
              </w:drawing>
            </w:r>
          </w:p>
          <w:p w14:paraId="2EA7F22C" w14:textId="5FF7EABE" w:rsidR="00791291" w:rsidRPr="00C04993" w:rsidRDefault="00791291">
            <w:pPr>
              <w:rPr>
                <w:strike/>
                <w:color w:val="auto"/>
              </w:rPr>
            </w:pPr>
          </w:p>
          <w:p w14:paraId="7DA12C53" w14:textId="77777777" w:rsidR="00D157CE" w:rsidRPr="00C04993" w:rsidRDefault="00D157CE">
            <w:pPr>
              <w:rPr>
                <w:color w:val="auto"/>
              </w:rPr>
            </w:pPr>
          </w:p>
          <w:p w14:paraId="3F859743" w14:textId="5BB593E7" w:rsidR="00D157CE" w:rsidRPr="00C04993" w:rsidRDefault="00D157CE" w:rsidP="00D157CE">
            <w:pPr>
              <w:pStyle w:val="NormalWeb"/>
              <w:spacing w:before="0" w:beforeAutospacing="0" w:after="0" w:afterAutospacing="0"/>
              <w:rPr>
                <w:color w:val="auto"/>
              </w:rPr>
            </w:pPr>
            <w:r w:rsidRPr="00C04993">
              <w:rPr>
                <w:rFonts w:ascii="Arial" w:hAnsi="Arial" w:cs="Arial"/>
                <w:color w:val="auto"/>
                <w:sz w:val="22"/>
                <w:szCs w:val="22"/>
              </w:rPr>
              <w:t>Imagen de referencia</w:t>
            </w:r>
          </w:p>
          <w:p w14:paraId="0308CEC3" w14:textId="77777777" w:rsidR="00D157CE" w:rsidRPr="00C04993" w:rsidRDefault="00000000" w:rsidP="00D157CE">
            <w:pPr>
              <w:pStyle w:val="NormalWeb"/>
              <w:spacing w:before="0" w:beforeAutospacing="0" w:after="0" w:afterAutospacing="0"/>
              <w:rPr>
                <w:color w:val="auto"/>
              </w:rPr>
            </w:pPr>
            <w:hyperlink r:id="rId71" w:history="1">
              <w:r w:rsidR="00D157CE" w:rsidRPr="00C04993">
                <w:rPr>
                  <w:rStyle w:val="Hipervnculo"/>
                  <w:rFonts w:ascii="Arial" w:hAnsi="Arial" w:cs="Arial"/>
                  <w:color w:val="auto"/>
                  <w:sz w:val="22"/>
                  <w:szCs w:val="22"/>
                </w:rPr>
                <w:t>https://cutt.ly/pXPbyWi</w:t>
              </w:r>
            </w:hyperlink>
            <w:r w:rsidR="00D157CE" w:rsidRPr="00C04993">
              <w:rPr>
                <w:rFonts w:ascii="Arial" w:hAnsi="Arial" w:cs="Arial"/>
                <w:color w:val="auto"/>
                <w:sz w:val="22"/>
                <w:szCs w:val="22"/>
              </w:rPr>
              <w:t> </w:t>
            </w:r>
          </w:p>
          <w:p w14:paraId="03F0D07B" w14:textId="77777777" w:rsidR="00D157CE" w:rsidRPr="00C04993" w:rsidRDefault="00D157CE" w:rsidP="00D157CE">
            <w:pPr>
              <w:pStyle w:val="NormalWeb"/>
              <w:spacing w:before="0" w:beforeAutospacing="0" w:after="0" w:afterAutospacing="0"/>
              <w:rPr>
                <w:color w:val="auto"/>
              </w:rPr>
            </w:pPr>
            <w:r w:rsidRPr="00C04993">
              <w:rPr>
                <w:rFonts w:ascii="Arial" w:hAnsi="Arial" w:cs="Arial"/>
                <w:color w:val="auto"/>
                <w:sz w:val="22"/>
                <w:szCs w:val="22"/>
              </w:rPr>
              <w:t>228130_i37</w:t>
            </w:r>
          </w:p>
          <w:p w14:paraId="51F802DE" w14:textId="7C0241BF" w:rsidR="00D157CE" w:rsidRPr="00C04993" w:rsidRDefault="00D157CE">
            <w:pPr>
              <w:rPr>
                <w:rFonts w:eastAsia="Times New Roman"/>
                <w:color w:val="auto"/>
              </w:rPr>
            </w:pPr>
          </w:p>
        </w:tc>
      </w:tr>
      <w:tr w:rsidR="0040350B" w:rsidRPr="00C04993" w14:paraId="5F822D81" w14:textId="77777777">
        <w:trPr>
          <w:trHeight w:val="420"/>
        </w:trPr>
        <w:tc>
          <w:tcPr>
            <w:tcW w:w="78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0BBC9A" w14:textId="77777777" w:rsidR="00791291" w:rsidRPr="00C04993" w:rsidRDefault="000C22BE">
            <w:pPr>
              <w:rPr>
                <w:rFonts w:eastAsia="Times New Roman"/>
                <w:color w:val="auto"/>
              </w:rPr>
            </w:pPr>
            <w:commentRangeStart w:id="20"/>
            <w:r w:rsidRPr="00C04993">
              <w:rPr>
                <w:color w:val="auto"/>
              </w:rPr>
              <w:t>Verdadero</w:t>
            </w:r>
            <w:commentRangeEnd w:id="20"/>
            <w:r w:rsidR="005B368C" w:rsidRPr="00C04993">
              <w:rPr>
                <w:rStyle w:val="Refdecomentario"/>
                <w:color w:val="auto"/>
                <w:sz w:val="22"/>
                <w:szCs w:val="22"/>
              </w:rPr>
              <w:commentReference w:id="20"/>
            </w:r>
          </w:p>
        </w:tc>
        <w:tc>
          <w:tcPr>
            <w:tcW w:w="7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4F47CC" w14:textId="77777777" w:rsidR="00791291" w:rsidRPr="00C04993" w:rsidRDefault="000C22BE">
            <w:pPr>
              <w:rPr>
                <w:rFonts w:eastAsia="Times New Roman"/>
                <w:color w:val="auto"/>
              </w:rPr>
            </w:pPr>
            <w:r w:rsidRPr="00C04993">
              <w:rPr>
                <w:b/>
                <w:color w:val="auto"/>
              </w:rPr>
              <w:t>Falso</w:t>
            </w:r>
            <w:r w:rsidRPr="00C04993">
              <w:rPr>
                <w:color w:val="auto"/>
              </w:rPr>
              <w:t xml:space="preserve"> (</w:t>
            </w:r>
            <w:commentRangeStart w:id="21"/>
            <w:r w:rsidRPr="00C04993">
              <w:rPr>
                <w:color w:val="auto"/>
              </w:rPr>
              <w:t>correcto</w:t>
            </w:r>
            <w:commentRangeEnd w:id="21"/>
            <w:r w:rsidR="005B368C" w:rsidRPr="00C04993">
              <w:rPr>
                <w:rStyle w:val="Refdecomentario"/>
                <w:color w:val="auto"/>
                <w:sz w:val="22"/>
                <w:szCs w:val="22"/>
              </w:rPr>
              <w:commentReference w:id="21"/>
            </w:r>
            <w:r w:rsidRPr="00C04993">
              <w:rPr>
                <w:color w:val="auto"/>
              </w:rPr>
              <w:t>)</w:t>
            </w:r>
          </w:p>
        </w:tc>
      </w:tr>
      <w:tr w:rsidR="0040350B" w:rsidRPr="00C04993" w14:paraId="5A74EFBD" w14:textId="77777777">
        <w:trPr>
          <w:trHeight w:val="420"/>
        </w:trPr>
        <w:tc>
          <w:tcPr>
            <w:tcW w:w="78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18AA3F" w14:textId="77777777" w:rsidR="00791291" w:rsidRPr="00C04993" w:rsidRDefault="000C22BE">
            <w:pPr>
              <w:rPr>
                <w:rFonts w:eastAsia="Times New Roman"/>
                <w:color w:val="auto"/>
              </w:rPr>
            </w:pPr>
            <w:r w:rsidRPr="00C04993">
              <w:rPr>
                <w:color w:val="auto"/>
              </w:rPr>
              <w:t>DDL, hace referencia al lenguaje de definición de datos.</w:t>
            </w:r>
          </w:p>
        </w:tc>
        <w:tc>
          <w:tcPr>
            <w:tcW w:w="7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47FA71" w14:textId="77777777" w:rsidR="00791291" w:rsidRPr="00C04993" w:rsidRDefault="000C22BE">
            <w:pPr>
              <w:rPr>
                <w:rFonts w:eastAsia="Times New Roman"/>
                <w:color w:val="auto"/>
              </w:rPr>
            </w:pPr>
            <w:r w:rsidRPr="00C04993">
              <w:rPr>
                <w:rFonts w:eastAsia="Times New Roman"/>
                <w:noProof/>
                <w:lang w:val="es-CO"/>
              </w:rPr>
              <w:drawing>
                <wp:inline distT="0" distB="0" distL="0" distR="0" wp14:anchorId="76E9097A" wp14:editId="651D929E">
                  <wp:extent cx="2063741" cy="2132533"/>
                  <wp:effectExtent l="0" t="0" r="0" b="0"/>
                  <wp:docPr id="19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2"/>
                          <a:srcRect/>
                          <a:stretch>
                            <a:fillRect/>
                          </a:stretch>
                        </pic:blipFill>
                        <pic:spPr>
                          <a:xfrm>
                            <a:off x="0" y="0"/>
                            <a:ext cx="2063741" cy="2132533"/>
                          </a:xfrm>
                          <a:prstGeom prst="rect">
                            <a:avLst/>
                          </a:prstGeom>
                          <a:ln/>
                        </pic:spPr>
                      </pic:pic>
                    </a:graphicData>
                  </a:graphic>
                </wp:inline>
              </w:drawing>
            </w:r>
          </w:p>
          <w:p w14:paraId="0BD2EAAC" w14:textId="44F57575" w:rsidR="00791291" w:rsidRPr="00C04993" w:rsidRDefault="00D157CE" w:rsidP="00D157CE">
            <w:pPr>
              <w:tabs>
                <w:tab w:val="left" w:pos="5540"/>
              </w:tabs>
              <w:rPr>
                <w:strike/>
                <w:color w:val="auto"/>
              </w:rPr>
            </w:pPr>
            <w:r w:rsidRPr="00C04993">
              <w:rPr>
                <w:strike/>
                <w:color w:val="auto"/>
              </w:rPr>
              <w:tab/>
            </w:r>
          </w:p>
          <w:p w14:paraId="42D0E5CC" w14:textId="77777777" w:rsidR="00D157CE" w:rsidRPr="00C04993" w:rsidRDefault="00D157CE" w:rsidP="00D157CE">
            <w:pPr>
              <w:tabs>
                <w:tab w:val="left" w:pos="5540"/>
              </w:tabs>
              <w:rPr>
                <w:color w:val="auto"/>
              </w:rPr>
            </w:pPr>
          </w:p>
          <w:p w14:paraId="6120D6A3" w14:textId="77777777" w:rsidR="00D157CE" w:rsidRPr="00C04993" w:rsidRDefault="00D157CE" w:rsidP="00D157CE">
            <w:pPr>
              <w:pStyle w:val="NormalWeb"/>
              <w:spacing w:before="0" w:beforeAutospacing="0" w:after="0" w:afterAutospacing="0"/>
              <w:rPr>
                <w:color w:val="auto"/>
              </w:rPr>
            </w:pPr>
            <w:r w:rsidRPr="00C04993">
              <w:rPr>
                <w:rFonts w:ascii="Arial" w:hAnsi="Arial" w:cs="Arial"/>
                <w:color w:val="auto"/>
                <w:sz w:val="22"/>
                <w:szCs w:val="22"/>
              </w:rPr>
              <w:t>Imagen de referencia</w:t>
            </w:r>
          </w:p>
          <w:p w14:paraId="43D70B46" w14:textId="77777777" w:rsidR="00D157CE" w:rsidRPr="00C04993" w:rsidRDefault="00000000" w:rsidP="00D157CE">
            <w:pPr>
              <w:pStyle w:val="NormalWeb"/>
              <w:spacing w:before="0" w:beforeAutospacing="0" w:after="0" w:afterAutospacing="0"/>
              <w:rPr>
                <w:color w:val="auto"/>
              </w:rPr>
            </w:pPr>
            <w:hyperlink r:id="rId73" w:history="1">
              <w:r w:rsidR="00D157CE" w:rsidRPr="00C04993">
                <w:rPr>
                  <w:rStyle w:val="Hipervnculo"/>
                  <w:rFonts w:ascii="Arial" w:hAnsi="Arial" w:cs="Arial"/>
                  <w:color w:val="auto"/>
                  <w:sz w:val="22"/>
                  <w:szCs w:val="22"/>
                </w:rPr>
                <w:t>https://cutt.ly/tXPbfAw</w:t>
              </w:r>
            </w:hyperlink>
            <w:r w:rsidR="00D157CE" w:rsidRPr="00C04993">
              <w:rPr>
                <w:rFonts w:ascii="Arial" w:hAnsi="Arial" w:cs="Arial"/>
                <w:color w:val="auto"/>
                <w:sz w:val="22"/>
                <w:szCs w:val="22"/>
              </w:rPr>
              <w:t> </w:t>
            </w:r>
          </w:p>
          <w:p w14:paraId="2BD85106" w14:textId="77777777" w:rsidR="00D157CE" w:rsidRPr="00C04993" w:rsidRDefault="00D157CE" w:rsidP="00D157CE">
            <w:pPr>
              <w:pStyle w:val="NormalWeb"/>
              <w:spacing w:before="0" w:beforeAutospacing="0" w:after="0" w:afterAutospacing="0"/>
              <w:rPr>
                <w:color w:val="auto"/>
              </w:rPr>
            </w:pPr>
            <w:r w:rsidRPr="00C04993">
              <w:rPr>
                <w:rFonts w:ascii="Arial" w:hAnsi="Arial" w:cs="Arial"/>
                <w:color w:val="auto"/>
                <w:sz w:val="22"/>
                <w:szCs w:val="22"/>
              </w:rPr>
              <w:t>228130_i38</w:t>
            </w:r>
          </w:p>
          <w:p w14:paraId="7D5FACCB" w14:textId="35817777" w:rsidR="00D157CE" w:rsidRPr="00C04993" w:rsidRDefault="00D157CE" w:rsidP="00D157CE">
            <w:pPr>
              <w:tabs>
                <w:tab w:val="left" w:pos="5540"/>
              </w:tabs>
              <w:rPr>
                <w:color w:val="auto"/>
              </w:rPr>
            </w:pPr>
          </w:p>
        </w:tc>
      </w:tr>
      <w:tr w:rsidR="0040350B" w:rsidRPr="00C04993" w14:paraId="463B9A53" w14:textId="77777777">
        <w:trPr>
          <w:trHeight w:val="420"/>
        </w:trPr>
        <w:tc>
          <w:tcPr>
            <w:tcW w:w="7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E1993" w14:textId="77777777" w:rsidR="00791291" w:rsidRPr="00C04993" w:rsidRDefault="000C22BE">
            <w:pPr>
              <w:rPr>
                <w:rFonts w:eastAsia="Times New Roman"/>
                <w:color w:val="auto"/>
              </w:rPr>
            </w:pPr>
            <w:r w:rsidRPr="00C04993">
              <w:rPr>
                <w:b/>
                <w:color w:val="auto"/>
              </w:rPr>
              <w:t>Verdadero</w:t>
            </w:r>
            <w:r w:rsidRPr="00C04993">
              <w:rPr>
                <w:color w:val="auto"/>
              </w:rPr>
              <w:t>(</w:t>
            </w:r>
            <w:commentRangeStart w:id="22"/>
            <w:r w:rsidRPr="00C04993">
              <w:rPr>
                <w:color w:val="auto"/>
              </w:rPr>
              <w:t>correcto</w:t>
            </w:r>
            <w:commentRangeEnd w:id="22"/>
            <w:r w:rsidR="005B368C" w:rsidRPr="00C04993">
              <w:rPr>
                <w:rStyle w:val="Refdecomentario"/>
                <w:color w:val="auto"/>
                <w:sz w:val="22"/>
                <w:szCs w:val="22"/>
              </w:rPr>
              <w:commentReference w:id="22"/>
            </w:r>
            <w:r w:rsidRPr="00C04993">
              <w:rPr>
                <w:color w:val="auto"/>
              </w:rPr>
              <w:t>)</w:t>
            </w:r>
          </w:p>
        </w:tc>
        <w:tc>
          <w:tcPr>
            <w:tcW w:w="7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7F62B" w14:textId="77777777" w:rsidR="00791291" w:rsidRPr="00C04993" w:rsidRDefault="000C22BE">
            <w:pPr>
              <w:rPr>
                <w:rFonts w:eastAsia="Times New Roman"/>
                <w:color w:val="auto"/>
              </w:rPr>
            </w:pPr>
            <w:commentRangeStart w:id="23"/>
            <w:r w:rsidRPr="00C04993">
              <w:rPr>
                <w:color w:val="auto"/>
              </w:rPr>
              <w:t>Falso</w:t>
            </w:r>
            <w:commentRangeEnd w:id="23"/>
            <w:r w:rsidR="005B368C" w:rsidRPr="00C04993">
              <w:rPr>
                <w:rStyle w:val="Refdecomentario"/>
                <w:color w:val="auto"/>
                <w:sz w:val="22"/>
                <w:szCs w:val="22"/>
              </w:rPr>
              <w:commentReference w:id="23"/>
            </w:r>
            <w:r w:rsidRPr="00C04993">
              <w:rPr>
                <w:color w:val="auto"/>
              </w:rPr>
              <w:t xml:space="preserve"> </w:t>
            </w:r>
          </w:p>
        </w:tc>
      </w:tr>
      <w:tr w:rsidR="0040350B" w:rsidRPr="00C04993" w14:paraId="24D41E30" w14:textId="77777777">
        <w:trPr>
          <w:trHeight w:val="420"/>
        </w:trPr>
        <w:tc>
          <w:tcPr>
            <w:tcW w:w="78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9C3FA9" w14:textId="77777777" w:rsidR="00791291" w:rsidRPr="00C04993" w:rsidRDefault="000C22BE">
            <w:pPr>
              <w:rPr>
                <w:rFonts w:eastAsia="Times New Roman"/>
                <w:color w:val="auto"/>
              </w:rPr>
            </w:pPr>
            <w:r w:rsidRPr="00C04993">
              <w:rPr>
                <w:color w:val="auto"/>
              </w:rPr>
              <w:t>Si decimos que es un lenguaje de consulta estructurado, contiene relaciones entre tablas las cuales contienen registros; hacemos referencia a SQL.</w:t>
            </w:r>
          </w:p>
        </w:tc>
        <w:tc>
          <w:tcPr>
            <w:tcW w:w="7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432A9C" w14:textId="77777777" w:rsidR="00791291" w:rsidRPr="00C04993" w:rsidRDefault="00791291">
            <w:pPr>
              <w:rPr>
                <w:rFonts w:eastAsia="Times New Roman"/>
                <w:color w:val="auto"/>
              </w:rPr>
            </w:pPr>
          </w:p>
          <w:p w14:paraId="6BC67205" w14:textId="77777777" w:rsidR="00791291" w:rsidRPr="00C04993" w:rsidRDefault="000C22BE">
            <w:pPr>
              <w:rPr>
                <w:rFonts w:eastAsia="Times New Roman"/>
                <w:color w:val="auto"/>
              </w:rPr>
            </w:pPr>
            <w:r w:rsidRPr="00C04993">
              <w:rPr>
                <w:rFonts w:eastAsia="Times New Roman"/>
                <w:noProof/>
                <w:lang w:val="es-CO"/>
              </w:rPr>
              <w:drawing>
                <wp:inline distT="0" distB="0" distL="0" distR="0" wp14:anchorId="3A8E96A2" wp14:editId="0B359986">
                  <wp:extent cx="2386518" cy="1465083"/>
                  <wp:effectExtent l="0" t="0" r="0" b="0"/>
                  <wp:docPr id="17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4"/>
                          <a:srcRect/>
                          <a:stretch>
                            <a:fillRect/>
                          </a:stretch>
                        </pic:blipFill>
                        <pic:spPr>
                          <a:xfrm>
                            <a:off x="0" y="0"/>
                            <a:ext cx="2386518" cy="1465083"/>
                          </a:xfrm>
                          <a:prstGeom prst="rect">
                            <a:avLst/>
                          </a:prstGeom>
                          <a:ln/>
                        </pic:spPr>
                      </pic:pic>
                    </a:graphicData>
                  </a:graphic>
                </wp:inline>
              </w:drawing>
            </w:r>
          </w:p>
          <w:p w14:paraId="099B45B5" w14:textId="17A7DBB4" w:rsidR="00791291" w:rsidRPr="00C04993" w:rsidRDefault="00791291">
            <w:pPr>
              <w:rPr>
                <w:strike/>
                <w:color w:val="auto"/>
              </w:rPr>
            </w:pPr>
          </w:p>
          <w:p w14:paraId="09CD9C34" w14:textId="77777777" w:rsidR="00D157CE" w:rsidRPr="00C04993" w:rsidRDefault="00D157CE">
            <w:pPr>
              <w:rPr>
                <w:color w:val="auto"/>
              </w:rPr>
            </w:pPr>
          </w:p>
          <w:p w14:paraId="7EF5704E" w14:textId="77777777" w:rsidR="00D157CE" w:rsidRPr="00C04993" w:rsidRDefault="00D157CE" w:rsidP="00D157CE">
            <w:pPr>
              <w:pStyle w:val="NormalWeb"/>
              <w:spacing w:before="0" w:beforeAutospacing="0" w:after="0" w:afterAutospacing="0"/>
              <w:rPr>
                <w:color w:val="auto"/>
              </w:rPr>
            </w:pPr>
            <w:r w:rsidRPr="00C04993">
              <w:rPr>
                <w:rFonts w:ascii="Arial" w:hAnsi="Arial" w:cs="Arial"/>
                <w:color w:val="auto"/>
                <w:sz w:val="22"/>
                <w:szCs w:val="22"/>
              </w:rPr>
              <w:t>Imagen de referencia</w:t>
            </w:r>
          </w:p>
          <w:p w14:paraId="28E26556" w14:textId="77777777" w:rsidR="00D157CE" w:rsidRPr="00C04993" w:rsidRDefault="00000000" w:rsidP="00D157CE">
            <w:pPr>
              <w:pStyle w:val="NormalWeb"/>
              <w:spacing w:before="0" w:beforeAutospacing="0" w:after="0" w:afterAutospacing="0"/>
              <w:rPr>
                <w:color w:val="auto"/>
              </w:rPr>
            </w:pPr>
            <w:hyperlink r:id="rId75" w:history="1">
              <w:r w:rsidR="00D157CE" w:rsidRPr="00C04993">
                <w:rPr>
                  <w:rStyle w:val="Hipervnculo"/>
                  <w:rFonts w:ascii="Arial" w:hAnsi="Arial" w:cs="Arial"/>
                  <w:color w:val="auto"/>
                  <w:sz w:val="22"/>
                  <w:szCs w:val="22"/>
                </w:rPr>
                <w:t>https://cutt.ly/JXPbOGB</w:t>
              </w:r>
            </w:hyperlink>
            <w:r w:rsidR="00D157CE" w:rsidRPr="00C04993">
              <w:rPr>
                <w:rFonts w:ascii="Arial" w:hAnsi="Arial" w:cs="Arial"/>
                <w:color w:val="auto"/>
                <w:sz w:val="22"/>
                <w:szCs w:val="22"/>
              </w:rPr>
              <w:t> </w:t>
            </w:r>
          </w:p>
          <w:p w14:paraId="1056579B" w14:textId="77777777" w:rsidR="00D157CE" w:rsidRPr="00C04993" w:rsidRDefault="00D157CE" w:rsidP="00D157CE">
            <w:pPr>
              <w:pStyle w:val="NormalWeb"/>
              <w:spacing w:before="0" w:beforeAutospacing="0" w:after="0" w:afterAutospacing="0"/>
              <w:rPr>
                <w:color w:val="auto"/>
              </w:rPr>
            </w:pPr>
            <w:r w:rsidRPr="00C04993">
              <w:rPr>
                <w:rFonts w:ascii="Arial" w:hAnsi="Arial" w:cs="Arial"/>
                <w:color w:val="auto"/>
                <w:sz w:val="22"/>
                <w:szCs w:val="22"/>
              </w:rPr>
              <w:t>228130_i39</w:t>
            </w:r>
          </w:p>
          <w:p w14:paraId="3711115E" w14:textId="24CDE4C2" w:rsidR="00D157CE" w:rsidRPr="00C04993" w:rsidRDefault="00D157CE">
            <w:pPr>
              <w:rPr>
                <w:rFonts w:eastAsia="Times New Roman"/>
                <w:color w:val="auto"/>
              </w:rPr>
            </w:pPr>
          </w:p>
        </w:tc>
      </w:tr>
      <w:tr w:rsidR="0040350B" w:rsidRPr="00C04993" w14:paraId="3A4377DD" w14:textId="77777777">
        <w:trPr>
          <w:trHeight w:val="420"/>
        </w:trPr>
        <w:tc>
          <w:tcPr>
            <w:tcW w:w="78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96E582" w14:textId="77777777" w:rsidR="00791291" w:rsidRPr="00C04993" w:rsidRDefault="000C22BE">
            <w:pPr>
              <w:rPr>
                <w:rFonts w:eastAsia="Times New Roman"/>
                <w:color w:val="auto"/>
              </w:rPr>
            </w:pPr>
            <w:r w:rsidRPr="00C04993">
              <w:rPr>
                <w:b/>
                <w:color w:val="auto"/>
              </w:rPr>
              <w:t>Verdadero</w:t>
            </w:r>
            <w:r w:rsidRPr="00C04993">
              <w:rPr>
                <w:color w:val="auto"/>
              </w:rPr>
              <w:t>(</w:t>
            </w:r>
            <w:commentRangeStart w:id="24"/>
            <w:r w:rsidRPr="00C04993">
              <w:rPr>
                <w:color w:val="auto"/>
              </w:rPr>
              <w:t>correcto</w:t>
            </w:r>
            <w:commentRangeEnd w:id="24"/>
            <w:r w:rsidR="005B368C" w:rsidRPr="00C04993">
              <w:rPr>
                <w:rStyle w:val="Refdecomentario"/>
                <w:color w:val="auto"/>
                <w:sz w:val="22"/>
                <w:szCs w:val="22"/>
              </w:rPr>
              <w:commentReference w:id="24"/>
            </w:r>
            <w:r w:rsidRPr="00C04993">
              <w:rPr>
                <w:color w:val="auto"/>
              </w:rPr>
              <w:t>)</w:t>
            </w:r>
          </w:p>
        </w:tc>
        <w:tc>
          <w:tcPr>
            <w:tcW w:w="7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EFB6C5" w14:textId="77777777" w:rsidR="00791291" w:rsidRPr="00C04993" w:rsidRDefault="000C22BE">
            <w:pPr>
              <w:rPr>
                <w:rFonts w:eastAsia="Times New Roman"/>
                <w:color w:val="auto"/>
              </w:rPr>
            </w:pPr>
            <w:commentRangeStart w:id="25"/>
            <w:r w:rsidRPr="00C04993">
              <w:rPr>
                <w:color w:val="auto"/>
              </w:rPr>
              <w:t>Falso</w:t>
            </w:r>
            <w:commentRangeEnd w:id="25"/>
            <w:r w:rsidR="005B368C" w:rsidRPr="00C04993">
              <w:rPr>
                <w:rStyle w:val="Refdecomentario"/>
                <w:color w:val="auto"/>
                <w:sz w:val="22"/>
                <w:szCs w:val="22"/>
              </w:rPr>
              <w:commentReference w:id="25"/>
            </w:r>
            <w:r w:rsidRPr="00C04993">
              <w:rPr>
                <w:color w:val="auto"/>
              </w:rPr>
              <w:t xml:space="preserve"> </w:t>
            </w:r>
          </w:p>
        </w:tc>
      </w:tr>
      <w:tr w:rsidR="0040350B" w:rsidRPr="00C04993" w14:paraId="255A1BD8" w14:textId="77777777">
        <w:trPr>
          <w:trHeight w:val="420"/>
        </w:trPr>
        <w:tc>
          <w:tcPr>
            <w:tcW w:w="78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5A1A06" w14:textId="77777777" w:rsidR="00791291" w:rsidRPr="00C04993" w:rsidRDefault="000C22BE">
            <w:pPr>
              <w:rPr>
                <w:b/>
                <w:color w:val="auto"/>
              </w:rPr>
            </w:pPr>
            <w:r w:rsidRPr="00C04993">
              <w:rPr>
                <w:color w:val="auto"/>
              </w:rPr>
              <w:t>El NoSQL es considerado como un lenguaje sencillo, por lo que es difícil que se adapte a variedad de modelos de datos, valores, documentos y gráficos.</w:t>
            </w:r>
          </w:p>
        </w:tc>
        <w:tc>
          <w:tcPr>
            <w:tcW w:w="7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A52FA0" w14:textId="77777777" w:rsidR="00791291" w:rsidRPr="00C04993" w:rsidRDefault="000C22BE">
            <w:pPr>
              <w:rPr>
                <w:rFonts w:eastAsia="Times New Roman"/>
                <w:color w:val="auto"/>
              </w:rPr>
            </w:pPr>
            <w:r w:rsidRPr="00C04993">
              <w:rPr>
                <w:color w:val="auto"/>
              </w:rPr>
              <w:t>Especificar la imagen que acompañará el texto</w:t>
            </w:r>
          </w:p>
          <w:p w14:paraId="7C20BFA0" w14:textId="77777777" w:rsidR="00791291" w:rsidRPr="00C04993" w:rsidRDefault="000C22BE">
            <w:pPr>
              <w:rPr>
                <w:color w:val="auto"/>
              </w:rPr>
            </w:pPr>
            <w:r w:rsidRPr="00C04993">
              <w:rPr>
                <w:noProof/>
                <w:lang w:val="es-CO"/>
              </w:rPr>
              <w:drawing>
                <wp:inline distT="0" distB="0" distL="0" distR="0" wp14:anchorId="224F66E6" wp14:editId="5B2B4864">
                  <wp:extent cx="2416493" cy="1690626"/>
                  <wp:effectExtent l="0" t="0" r="0" b="0"/>
                  <wp:docPr id="17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6"/>
                          <a:srcRect/>
                          <a:stretch>
                            <a:fillRect/>
                          </a:stretch>
                        </pic:blipFill>
                        <pic:spPr>
                          <a:xfrm>
                            <a:off x="0" y="0"/>
                            <a:ext cx="2416493" cy="1690626"/>
                          </a:xfrm>
                          <a:prstGeom prst="rect">
                            <a:avLst/>
                          </a:prstGeom>
                          <a:ln/>
                        </pic:spPr>
                      </pic:pic>
                    </a:graphicData>
                  </a:graphic>
                </wp:inline>
              </w:drawing>
            </w:r>
          </w:p>
          <w:p w14:paraId="3DD23E25" w14:textId="1DA445D6" w:rsidR="00791291" w:rsidRPr="00C04993" w:rsidRDefault="000C22BE">
            <w:pPr>
              <w:rPr>
                <w:strike/>
                <w:color w:val="auto"/>
              </w:rPr>
            </w:pPr>
            <w:r w:rsidRPr="00C04993">
              <w:rPr>
                <w:strike/>
                <w:color w:val="auto"/>
              </w:rPr>
              <w:t xml:space="preserve"> </w:t>
            </w:r>
          </w:p>
          <w:p w14:paraId="2E4CA9F6" w14:textId="77777777" w:rsidR="00D157CE" w:rsidRPr="00C04993" w:rsidRDefault="00D157CE">
            <w:pPr>
              <w:rPr>
                <w:color w:val="auto"/>
              </w:rPr>
            </w:pPr>
          </w:p>
          <w:p w14:paraId="0641D37E" w14:textId="77777777" w:rsidR="00D157CE" w:rsidRPr="00C04993" w:rsidRDefault="00D157CE" w:rsidP="00D157CE">
            <w:pPr>
              <w:pStyle w:val="NormalWeb"/>
              <w:spacing w:before="0" w:beforeAutospacing="0" w:after="0" w:afterAutospacing="0"/>
              <w:rPr>
                <w:color w:val="auto"/>
              </w:rPr>
            </w:pPr>
            <w:r w:rsidRPr="00C04993">
              <w:rPr>
                <w:rFonts w:ascii="Arial" w:hAnsi="Arial" w:cs="Arial"/>
                <w:color w:val="auto"/>
                <w:sz w:val="22"/>
                <w:szCs w:val="22"/>
              </w:rPr>
              <w:t>Imagen de referencia</w:t>
            </w:r>
          </w:p>
          <w:p w14:paraId="265B2CE4" w14:textId="77777777" w:rsidR="00D157CE" w:rsidRPr="00C04993" w:rsidRDefault="00000000" w:rsidP="00D157CE">
            <w:pPr>
              <w:pStyle w:val="NormalWeb"/>
              <w:spacing w:before="0" w:beforeAutospacing="0" w:after="0" w:afterAutospacing="0"/>
              <w:rPr>
                <w:color w:val="auto"/>
              </w:rPr>
            </w:pPr>
            <w:hyperlink r:id="rId77" w:history="1">
              <w:r w:rsidR="00D157CE" w:rsidRPr="00C04993">
                <w:rPr>
                  <w:rStyle w:val="Hipervnculo"/>
                  <w:rFonts w:ascii="Arial" w:hAnsi="Arial" w:cs="Arial"/>
                  <w:color w:val="auto"/>
                  <w:sz w:val="22"/>
                  <w:szCs w:val="22"/>
                </w:rPr>
                <w:t>https://cutt.ly/1XPnwMv</w:t>
              </w:r>
            </w:hyperlink>
            <w:r w:rsidR="00D157CE" w:rsidRPr="00C04993">
              <w:rPr>
                <w:rFonts w:ascii="Arial" w:hAnsi="Arial" w:cs="Arial"/>
                <w:color w:val="auto"/>
                <w:sz w:val="22"/>
                <w:szCs w:val="22"/>
              </w:rPr>
              <w:t> </w:t>
            </w:r>
          </w:p>
          <w:p w14:paraId="12D5EF70" w14:textId="77777777" w:rsidR="00D157CE" w:rsidRPr="00C04993" w:rsidRDefault="00D157CE" w:rsidP="00D157CE">
            <w:pPr>
              <w:pStyle w:val="NormalWeb"/>
              <w:spacing w:before="0" w:beforeAutospacing="0" w:after="0" w:afterAutospacing="0"/>
              <w:rPr>
                <w:color w:val="auto"/>
              </w:rPr>
            </w:pPr>
            <w:r w:rsidRPr="00C04993">
              <w:rPr>
                <w:rFonts w:ascii="Arial" w:hAnsi="Arial" w:cs="Arial"/>
                <w:color w:val="auto"/>
                <w:sz w:val="22"/>
                <w:szCs w:val="22"/>
              </w:rPr>
              <w:t>228130_i40</w:t>
            </w:r>
          </w:p>
          <w:p w14:paraId="1510174A" w14:textId="45A6E284" w:rsidR="00D157CE" w:rsidRPr="00C04993" w:rsidRDefault="00D157CE">
            <w:pPr>
              <w:rPr>
                <w:color w:val="auto"/>
              </w:rPr>
            </w:pPr>
          </w:p>
        </w:tc>
      </w:tr>
      <w:tr w:rsidR="0040350B" w:rsidRPr="00C04993" w14:paraId="76180CA5" w14:textId="77777777">
        <w:trPr>
          <w:trHeight w:val="420"/>
        </w:trPr>
        <w:tc>
          <w:tcPr>
            <w:tcW w:w="78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EAFC86" w14:textId="77777777" w:rsidR="00791291" w:rsidRPr="00C04993" w:rsidRDefault="000C22BE">
            <w:pPr>
              <w:rPr>
                <w:color w:val="auto"/>
              </w:rPr>
            </w:pPr>
            <w:commentRangeStart w:id="26"/>
            <w:r w:rsidRPr="00C04993">
              <w:rPr>
                <w:color w:val="auto"/>
              </w:rPr>
              <w:t>Verdadero</w:t>
            </w:r>
            <w:commentRangeEnd w:id="26"/>
            <w:r w:rsidR="005B368C" w:rsidRPr="00C04993">
              <w:rPr>
                <w:rStyle w:val="Refdecomentario"/>
                <w:color w:val="auto"/>
                <w:sz w:val="22"/>
                <w:szCs w:val="22"/>
              </w:rPr>
              <w:commentReference w:id="26"/>
            </w:r>
          </w:p>
        </w:tc>
        <w:tc>
          <w:tcPr>
            <w:tcW w:w="7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E645FF" w14:textId="77777777" w:rsidR="00791291" w:rsidRPr="00C04993" w:rsidRDefault="000C22BE">
            <w:pPr>
              <w:rPr>
                <w:color w:val="auto"/>
              </w:rPr>
            </w:pPr>
            <w:r w:rsidRPr="00C04993">
              <w:rPr>
                <w:b/>
                <w:color w:val="auto"/>
              </w:rPr>
              <w:t>Falso</w:t>
            </w:r>
            <w:r w:rsidRPr="00C04993">
              <w:rPr>
                <w:color w:val="auto"/>
              </w:rPr>
              <w:t xml:space="preserve"> (</w:t>
            </w:r>
            <w:commentRangeStart w:id="27"/>
            <w:r w:rsidRPr="00C04993">
              <w:rPr>
                <w:color w:val="auto"/>
              </w:rPr>
              <w:t>correcto</w:t>
            </w:r>
            <w:commentRangeEnd w:id="27"/>
            <w:r w:rsidR="005B368C" w:rsidRPr="00C04993">
              <w:rPr>
                <w:rStyle w:val="Refdecomentario"/>
                <w:color w:val="auto"/>
                <w:sz w:val="22"/>
                <w:szCs w:val="22"/>
              </w:rPr>
              <w:commentReference w:id="27"/>
            </w:r>
            <w:r w:rsidRPr="00C04993">
              <w:rPr>
                <w:color w:val="auto"/>
              </w:rPr>
              <w:t>)</w:t>
            </w:r>
          </w:p>
        </w:tc>
      </w:tr>
      <w:tr w:rsidR="0040350B" w:rsidRPr="00C04993" w14:paraId="6915D8DE" w14:textId="77777777">
        <w:trPr>
          <w:trHeight w:val="420"/>
        </w:trPr>
        <w:tc>
          <w:tcPr>
            <w:tcW w:w="78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A9FAF3" w14:textId="77777777" w:rsidR="00791291" w:rsidRPr="00C04993" w:rsidRDefault="000C22BE">
            <w:pPr>
              <w:rPr>
                <w:color w:val="auto"/>
              </w:rPr>
            </w:pPr>
            <w:r w:rsidRPr="00C04993">
              <w:rPr>
                <w:color w:val="auto"/>
              </w:rPr>
              <w:t xml:space="preserve">Al hablar </w:t>
            </w:r>
            <w:r w:rsidR="00AF3377" w:rsidRPr="00C04993">
              <w:rPr>
                <w:color w:val="auto"/>
              </w:rPr>
              <w:t xml:space="preserve">qué </w:t>
            </w:r>
            <w:r w:rsidRPr="00C04993">
              <w:rPr>
                <w:color w:val="auto"/>
              </w:rPr>
              <w:t>es una sintaxis</w:t>
            </w:r>
            <w:r w:rsidR="00AF3377" w:rsidRPr="00C04993">
              <w:rPr>
                <w:color w:val="auto"/>
              </w:rPr>
              <w:t>, la cual</w:t>
            </w:r>
            <w:r w:rsidRPr="00C04993">
              <w:rPr>
                <w:color w:val="auto"/>
              </w:rPr>
              <w:t xml:space="preserve">da permisos a los usuarios para la administración de la base de datos, es porque estamos hablando de </w:t>
            </w:r>
            <w:r w:rsidR="00AF3377" w:rsidRPr="00C04993">
              <w:rPr>
                <w:color w:val="auto"/>
              </w:rPr>
              <w:t>MySQL</w:t>
            </w:r>
            <w:r w:rsidRPr="00C04993">
              <w:rPr>
                <w:color w:val="auto"/>
              </w:rPr>
              <w:t>.</w:t>
            </w:r>
          </w:p>
        </w:tc>
        <w:tc>
          <w:tcPr>
            <w:tcW w:w="7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CEA0E" w14:textId="77777777" w:rsidR="00791291" w:rsidRPr="00C04993" w:rsidRDefault="000C22BE">
            <w:pPr>
              <w:rPr>
                <w:color w:val="auto"/>
              </w:rPr>
            </w:pPr>
            <w:r w:rsidRPr="00C04993">
              <w:rPr>
                <w:noProof/>
                <w:lang w:val="es-CO"/>
              </w:rPr>
              <w:drawing>
                <wp:inline distT="114300" distB="114300" distL="114300" distR="114300" wp14:anchorId="2684FF11" wp14:editId="573A07BD">
                  <wp:extent cx="2353452" cy="1619785"/>
                  <wp:effectExtent l="0" t="0" r="0" b="0"/>
                  <wp:docPr id="17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8"/>
                          <a:srcRect/>
                          <a:stretch>
                            <a:fillRect/>
                          </a:stretch>
                        </pic:blipFill>
                        <pic:spPr>
                          <a:xfrm>
                            <a:off x="0" y="0"/>
                            <a:ext cx="2353452" cy="1619785"/>
                          </a:xfrm>
                          <a:prstGeom prst="rect">
                            <a:avLst/>
                          </a:prstGeom>
                          <a:ln/>
                        </pic:spPr>
                      </pic:pic>
                    </a:graphicData>
                  </a:graphic>
                </wp:inline>
              </w:drawing>
            </w:r>
          </w:p>
          <w:p w14:paraId="61AB2F48" w14:textId="77777777" w:rsidR="00791291" w:rsidRPr="00C04993" w:rsidRDefault="00000000">
            <w:pPr>
              <w:rPr>
                <w:strike/>
                <w:color w:val="auto"/>
              </w:rPr>
            </w:pPr>
            <w:hyperlink r:id="rId79">
              <w:r w:rsidR="000C22BE" w:rsidRPr="00C04993">
                <w:rPr>
                  <w:strike/>
                  <w:color w:val="auto"/>
                  <w:u w:val="single"/>
                </w:rPr>
                <w:t>https://cutt.ly/SXPnlLr</w:t>
              </w:r>
            </w:hyperlink>
            <w:r w:rsidR="000C22BE" w:rsidRPr="00C04993">
              <w:rPr>
                <w:strike/>
                <w:color w:val="auto"/>
              </w:rPr>
              <w:t xml:space="preserve"> </w:t>
            </w:r>
          </w:p>
          <w:p w14:paraId="19AE2870" w14:textId="77777777" w:rsidR="00D157CE" w:rsidRPr="00C04993" w:rsidRDefault="00D157CE">
            <w:pPr>
              <w:rPr>
                <w:color w:val="auto"/>
              </w:rPr>
            </w:pPr>
          </w:p>
          <w:p w14:paraId="66171D4C" w14:textId="77777777" w:rsidR="00D157CE" w:rsidRPr="00C04993" w:rsidRDefault="00D157CE" w:rsidP="00D157CE">
            <w:pPr>
              <w:pStyle w:val="NormalWeb"/>
              <w:spacing w:before="0" w:beforeAutospacing="0" w:after="0" w:afterAutospacing="0"/>
              <w:rPr>
                <w:color w:val="auto"/>
              </w:rPr>
            </w:pPr>
            <w:r w:rsidRPr="00C04993">
              <w:rPr>
                <w:rFonts w:ascii="Arial" w:hAnsi="Arial" w:cs="Arial"/>
                <w:color w:val="auto"/>
                <w:sz w:val="22"/>
                <w:szCs w:val="22"/>
              </w:rPr>
              <w:t>Imagen de referencia</w:t>
            </w:r>
          </w:p>
          <w:p w14:paraId="1FCBDF8D" w14:textId="77777777" w:rsidR="00D157CE" w:rsidRPr="00C04993" w:rsidRDefault="00000000" w:rsidP="00D157CE">
            <w:pPr>
              <w:pStyle w:val="NormalWeb"/>
              <w:spacing w:before="0" w:beforeAutospacing="0" w:after="0" w:afterAutospacing="0"/>
              <w:rPr>
                <w:color w:val="auto"/>
              </w:rPr>
            </w:pPr>
            <w:hyperlink r:id="rId80" w:history="1">
              <w:r w:rsidR="00D157CE" w:rsidRPr="00C04993">
                <w:rPr>
                  <w:rStyle w:val="Hipervnculo"/>
                  <w:rFonts w:ascii="Arial" w:hAnsi="Arial" w:cs="Arial"/>
                  <w:color w:val="auto"/>
                  <w:sz w:val="22"/>
                  <w:szCs w:val="22"/>
                </w:rPr>
                <w:t>https://cutt.ly/SXPnlLr</w:t>
              </w:r>
            </w:hyperlink>
            <w:r w:rsidR="00D157CE" w:rsidRPr="00C04993">
              <w:rPr>
                <w:rFonts w:ascii="Arial" w:hAnsi="Arial" w:cs="Arial"/>
                <w:color w:val="auto"/>
                <w:sz w:val="22"/>
                <w:szCs w:val="22"/>
              </w:rPr>
              <w:t> </w:t>
            </w:r>
          </w:p>
          <w:p w14:paraId="6B4BF01F" w14:textId="77777777" w:rsidR="00D157CE" w:rsidRPr="00C04993" w:rsidRDefault="00D157CE" w:rsidP="00D157CE">
            <w:pPr>
              <w:pStyle w:val="NormalWeb"/>
              <w:spacing w:before="0" w:beforeAutospacing="0" w:after="0" w:afterAutospacing="0"/>
              <w:rPr>
                <w:color w:val="auto"/>
              </w:rPr>
            </w:pPr>
            <w:r w:rsidRPr="00C04993">
              <w:rPr>
                <w:rFonts w:ascii="Arial" w:hAnsi="Arial" w:cs="Arial"/>
                <w:color w:val="auto"/>
                <w:sz w:val="22"/>
                <w:szCs w:val="22"/>
              </w:rPr>
              <w:t>228130_i41</w:t>
            </w:r>
          </w:p>
          <w:p w14:paraId="397C1A9D" w14:textId="7F41C84D" w:rsidR="00D157CE" w:rsidRPr="00C04993" w:rsidRDefault="00D157CE">
            <w:pPr>
              <w:rPr>
                <w:color w:val="auto"/>
              </w:rPr>
            </w:pPr>
          </w:p>
        </w:tc>
      </w:tr>
      <w:tr w:rsidR="0040350B" w:rsidRPr="00C04993" w14:paraId="46D26A32" w14:textId="77777777">
        <w:trPr>
          <w:trHeight w:val="420"/>
        </w:trPr>
        <w:tc>
          <w:tcPr>
            <w:tcW w:w="78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2DA2B4" w14:textId="77777777" w:rsidR="00791291" w:rsidRPr="00C04993" w:rsidRDefault="000C22BE">
            <w:pPr>
              <w:rPr>
                <w:color w:val="auto"/>
              </w:rPr>
            </w:pPr>
            <w:commentRangeStart w:id="28"/>
            <w:r w:rsidRPr="00C04993">
              <w:rPr>
                <w:color w:val="auto"/>
              </w:rPr>
              <w:t>Verdadero</w:t>
            </w:r>
            <w:commentRangeEnd w:id="28"/>
            <w:r w:rsidR="005B368C" w:rsidRPr="00C04993">
              <w:rPr>
                <w:rStyle w:val="Refdecomentario"/>
                <w:color w:val="auto"/>
                <w:sz w:val="22"/>
                <w:szCs w:val="22"/>
              </w:rPr>
              <w:commentReference w:id="28"/>
            </w:r>
          </w:p>
        </w:tc>
        <w:tc>
          <w:tcPr>
            <w:tcW w:w="7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C79601" w14:textId="77777777" w:rsidR="00791291" w:rsidRPr="00C04993" w:rsidRDefault="000C22BE">
            <w:pPr>
              <w:rPr>
                <w:color w:val="auto"/>
              </w:rPr>
            </w:pPr>
            <w:r w:rsidRPr="00C04993">
              <w:rPr>
                <w:b/>
                <w:color w:val="auto"/>
              </w:rPr>
              <w:t>Falso</w:t>
            </w:r>
            <w:r w:rsidRPr="00C04993">
              <w:rPr>
                <w:color w:val="auto"/>
              </w:rPr>
              <w:t xml:space="preserve"> (</w:t>
            </w:r>
            <w:commentRangeStart w:id="29"/>
            <w:r w:rsidRPr="00C04993">
              <w:rPr>
                <w:color w:val="auto"/>
              </w:rPr>
              <w:t>correcto</w:t>
            </w:r>
            <w:commentRangeEnd w:id="29"/>
            <w:r w:rsidR="005B368C" w:rsidRPr="00C04993">
              <w:rPr>
                <w:rStyle w:val="Refdecomentario"/>
                <w:color w:val="auto"/>
                <w:sz w:val="22"/>
                <w:szCs w:val="22"/>
              </w:rPr>
              <w:commentReference w:id="29"/>
            </w:r>
            <w:r w:rsidRPr="00C04993">
              <w:rPr>
                <w:color w:val="auto"/>
              </w:rPr>
              <w:t>)</w:t>
            </w:r>
          </w:p>
        </w:tc>
      </w:tr>
      <w:tr w:rsidR="0040350B" w:rsidRPr="00C04993" w14:paraId="41046E58" w14:textId="77777777">
        <w:trPr>
          <w:trHeight w:val="420"/>
        </w:trPr>
        <w:tc>
          <w:tcPr>
            <w:tcW w:w="78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40E518" w14:textId="2485C4D5" w:rsidR="00791291" w:rsidRPr="00C04993" w:rsidRDefault="00D157CE">
            <w:pPr>
              <w:rPr>
                <w:color w:val="auto"/>
              </w:rPr>
            </w:pPr>
            <w:r w:rsidRPr="00C04993">
              <w:rPr>
                <w:color w:val="auto"/>
              </w:rPr>
              <w:t>Cómo considera qué es la siguiente afirmación: “Mongodb es NoSQL”.</w:t>
            </w:r>
          </w:p>
          <w:p w14:paraId="01A196E6" w14:textId="77777777" w:rsidR="00791291" w:rsidRPr="00C04993" w:rsidRDefault="00791291">
            <w:pPr>
              <w:rPr>
                <w:color w:val="auto"/>
              </w:rPr>
            </w:pPr>
          </w:p>
          <w:p w14:paraId="2F26AC7A" w14:textId="77777777" w:rsidR="00791291" w:rsidRPr="00C04993" w:rsidRDefault="00791291">
            <w:pPr>
              <w:rPr>
                <w:b/>
                <w:color w:val="auto"/>
              </w:rPr>
            </w:pPr>
          </w:p>
        </w:tc>
        <w:tc>
          <w:tcPr>
            <w:tcW w:w="7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B3A3A1" w14:textId="77777777" w:rsidR="00791291" w:rsidRPr="00C04993" w:rsidRDefault="000C22BE">
            <w:pPr>
              <w:rPr>
                <w:color w:val="auto"/>
              </w:rPr>
            </w:pPr>
            <w:r w:rsidRPr="00C04993">
              <w:rPr>
                <w:noProof/>
                <w:lang w:val="es-CO"/>
              </w:rPr>
              <w:drawing>
                <wp:inline distT="114300" distB="114300" distL="114300" distR="114300" wp14:anchorId="6847D252" wp14:editId="265C8CE0">
                  <wp:extent cx="2181503" cy="1381301"/>
                  <wp:effectExtent l="0" t="0" r="0" b="0"/>
                  <wp:docPr id="18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1"/>
                          <a:srcRect/>
                          <a:stretch>
                            <a:fillRect/>
                          </a:stretch>
                        </pic:blipFill>
                        <pic:spPr>
                          <a:xfrm>
                            <a:off x="0" y="0"/>
                            <a:ext cx="2181503" cy="1381301"/>
                          </a:xfrm>
                          <a:prstGeom prst="rect">
                            <a:avLst/>
                          </a:prstGeom>
                          <a:ln/>
                        </pic:spPr>
                      </pic:pic>
                    </a:graphicData>
                  </a:graphic>
                </wp:inline>
              </w:drawing>
            </w:r>
          </w:p>
          <w:p w14:paraId="6CB26F76" w14:textId="77777777" w:rsidR="00D157CE" w:rsidRPr="00C04993" w:rsidRDefault="00D157CE">
            <w:pPr>
              <w:rPr>
                <w:color w:val="auto"/>
              </w:rPr>
            </w:pPr>
          </w:p>
          <w:p w14:paraId="3A4D4684" w14:textId="77777777" w:rsidR="00D157CE" w:rsidRPr="00C04993" w:rsidRDefault="00D157CE" w:rsidP="00D157CE">
            <w:pPr>
              <w:pStyle w:val="NormalWeb"/>
              <w:spacing w:before="0" w:beforeAutospacing="0" w:after="0" w:afterAutospacing="0"/>
              <w:rPr>
                <w:color w:val="auto"/>
              </w:rPr>
            </w:pPr>
            <w:r w:rsidRPr="00C04993">
              <w:rPr>
                <w:rFonts w:ascii="Arial" w:hAnsi="Arial" w:cs="Arial"/>
                <w:color w:val="auto"/>
                <w:sz w:val="22"/>
                <w:szCs w:val="22"/>
              </w:rPr>
              <w:t>Imagen de referencia</w:t>
            </w:r>
          </w:p>
          <w:p w14:paraId="419704EE" w14:textId="77777777" w:rsidR="00D157CE" w:rsidRPr="00C04993" w:rsidRDefault="00000000" w:rsidP="00D157CE">
            <w:pPr>
              <w:pStyle w:val="NormalWeb"/>
              <w:spacing w:before="0" w:beforeAutospacing="0" w:after="0" w:afterAutospacing="0"/>
              <w:rPr>
                <w:color w:val="auto"/>
              </w:rPr>
            </w:pPr>
            <w:hyperlink r:id="rId82" w:history="1">
              <w:r w:rsidR="00D157CE" w:rsidRPr="00C04993">
                <w:rPr>
                  <w:rStyle w:val="Hipervnculo"/>
                  <w:rFonts w:ascii="Arial" w:hAnsi="Arial" w:cs="Arial"/>
                  <w:color w:val="auto"/>
                  <w:sz w:val="22"/>
                  <w:szCs w:val="22"/>
                </w:rPr>
                <w:t>https://cutt.ly/6XPnOJ3</w:t>
              </w:r>
            </w:hyperlink>
            <w:r w:rsidR="00D157CE" w:rsidRPr="00C04993">
              <w:rPr>
                <w:rFonts w:ascii="Arial" w:hAnsi="Arial" w:cs="Arial"/>
                <w:color w:val="auto"/>
                <w:sz w:val="22"/>
                <w:szCs w:val="22"/>
              </w:rPr>
              <w:t> </w:t>
            </w:r>
          </w:p>
          <w:p w14:paraId="59A4E32B" w14:textId="77777777" w:rsidR="00D157CE" w:rsidRPr="00C04993" w:rsidRDefault="00D157CE" w:rsidP="00D157CE">
            <w:pPr>
              <w:pStyle w:val="NormalWeb"/>
              <w:spacing w:before="0" w:beforeAutospacing="0" w:after="0" w:afterAutospacing="0"/>
              <w:rPr>
                <w:color w:val="auto"/>
              </w:rPr>
            </w:pPr>
            <w:r w:rsidRPr="00C04993">
              <w:rPr>
                <w:rFonts w:ascii="Arial" w:hAnsi="Arial" w:cs="Arial"/>
                <w:color w:val="auto"/>
                <w:sz w:val="22"/>
                <w:szCs w:val="22"/>
              </w:rPr>
              <w:t>228130_i42</w:t>
            </w:r>
          </w:p>
          <w:p w14:paraId="7B993EA0" w14:textId="09B48080" w:rsidR="00D157CE" w:rsidRPr="00C04993" w:rsidRDefault="00D157CE">
            <w:pPr>
              <w:rPr>
                <w:color w:val="auto"/>
              </w:rPr>
            </w:pPr>
          </w:p>
        </w:tc>
      </w:tr>
      <w:tr w:rsidR="0040350B" w:rsidRPr="00C04993" w14:paraId="2B7C9678" w14:textId="77777777">
        <w:trPr>
          <w:trHeight w:val="420"/>
        </w:trPr>
        <w:tc>
          <w:tcPr>
            <w:tcW w:w="78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0A074D" w14:textId="77777777" w:rsidR="00791291" w:rsidRPr="00C04993" w:rsidRDefault="000C22BE">
            <w:pPr>
              <w:rPr>
                <w:b/>
                <w:color w:val="auto"/>
              </w:rPr>
            </w:pPr>
            <w:r w:rsidRPr="00C04993">
              <w:rPr>
                <w:b/>
                <w:color w:val="auto"/>
              </w:rPr>
              <w:t>Verdadero</w:t>
            </w:r>
            <w:r w:rsidRPr="00C04993">
              <w:rPr>
                <w:color w:val="auto"/>
              </w:rPr>
              <w:t>(</w:t>
            </w:r>
            <w:commentRangeStart w:id="30"/>
            <w:r w:rsidRPr="00C04993">
              <w:rPr>
                <w:color w:val="auto"/>
              </w:rPr>
              <w:t>correcto</w:t>
            </w:r>
            <w:commentRangeEnd w:id="30"/>
            <w:r w:rsidR="005B368C" w:rsidRPr="00C04993">
              <w:rPr>
                <w:rStyle w:val="Refdecomentario"/>
                <w:color w:val="auto"/>
                <w:sz w:val="22"/>
                <w:szCs w:val="22"/>
              </w:rPr>
              <w:commentReference w:id="30"/>
            </w:r>
            <w:r w:rsidRPr="00C04993">
              <w:rPr>
                <w:color w:val="auto"/>
              </w:rPr>
              <w:t>)</w:t>
            </w:r>
          </w:p>
        </w:tc>
        <w:tc>
          <w:tcPr>
            <w:tcW w:w="7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C6ECF0" w14:textId="77777777" w:rsidR="00791291" w:rsidRPr="00C04993" w:rsidRDefault="000C22BE">
            <w:pPr>
              <w:rPr>
                <w:color w:val="auto"/>
              </w:rPr>
            </w:pPr>
            <w:commentRangeStart w:id="31"/>
            <w:r w:rsidRPr="00C04993">
              <w:rPr>
                <w:color w:val="auto"/>
              </w:rPr>
              <w:t>Falso</w:t>
            </w:r>
            <w:commentRangeEnd w:id="31"/>
            <w:r w:rsidR="005B368C" w:rsidRPr="00C04993">
              <w:rPr>
                <w:rStyle w:val="Refdecomentario"/>
                <w:color w:val="auto"/>
                <w:sz w:val="22"/>
                <w:szCs w:val="22"/>
              </w:rPr>
              <w:commentReference w:id="31"/>
            </w:r>
            <w:r w:rsidRPr="00C04993">
              <w:rPr>
                <w:color w:val="auto"/>
              </w:rPr>
              <w:t xml:space="preserve"> </w:t>
            </w:r>
          </w:p>
        </w:tc>
      </w:tr>
      <w:tr w:rsidR="0040350B" w:rsidRPr="00C04993" w14:paraId="4D4B42E8" w14:textId="77777777">
        <w:trPr>
          <w:trHeight w:val="420"/>
        </w:trPr>
        <w:tc>
          <w:tcPr>
            <w:tcW w:w="78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A546EB" w14:textId="77777777" w:rsidR="00791291" w:rsidRPr="00C04993" w:rsidRDefault="000C22BE">
            <w:pPr>
              <w:rPr>
                <w:color w:val="auto"/>
              </w:rPr>
            </w:pPr>
            <w:r w:rsidRPr="00C04993">
              <w:rPr>
                <w:color w:val="auto"/>
              </w:rPr>
              <w:t>Los roles de usuarios en una base datos buscan que la administración u operación de la misma no sea restringida, ya que no hay problemas con la duplicidad de la información al haber BD libres.</w:t>
            </w:r>
          </w:p>
        </w:tc>
        <w:tc>
          <w:tcPr>
            <w:tcW w:w="7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9E9099" w14:textId="77777777" w:rsidR="00791291" w:rsidRPr="00C04993" w:rsidRDefault="000C22BE">
            <w:pPr>
              <w:rPr>
                <w:color w:val="auto"/>
              </w:rPr>
            </w:pPr>
            <w:r w:rsidRPr="00C04993">
              <w:rPr>
                <w:noProof/>
                <w:lang w:val="es-CO"/>
              </w:rPr>
              <w:drawing>
                <wp:inline distT="114300" distB="114300" distL="114300" distR="114300" wp14:anchorId="4795353B" wp14:editId="4227F9B1">
                  <wp:extent cx="2229424" cy="1009910"/>
                  <wp:effectExtent l="0" t="0" r="0" b="0"/>
                  <wp:docPr id="1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3"/>
                          <a:srcRect/>
                          <a:stretch>
                            <a:fillRect/>
                          </a:stretch>
                        </pic:blipFill>
                        <pic:spPr>
                          <a:xfrm>
                            <a:off x="0" y="0"/>
                            <a:ext cx="2229424" cy="1009910"/>
                          </a:xfrm>
                          <a:prstGeom prst="rect">
                            <a:avLst/>
                          </a:prstGeom>
                          <a:ln/>
                        </pic:spPr>
                      </pic:pic>
                    </a:graphicData>
                  </a:graphic>
                </wp:inline>
              </w:drawing>
            </w:r>
          </w:p>
          <w:p w14:paraId="4ADCC281" w14:textId="77777777" w:rsidR="00D157CE" w:rsidRPr="00C04993" w:rsidRDefault="00D157CE">
            <w:pPr>
              <w:rPr>
                <w:color w:val="auto"/>
              </w:rPr>
            </w:pPr>
          </w:p>
          <w:p w14:paraId="04C53CF9" w14:textId="77777777" w:rsidR="00D157CE" w:rsidRPr="00C04993" w:rsidRDefault="00D157CE" w:rsidP="00D157CE">
            <w:pPr>
              <w:pStyle w:val="NormalWeb"/>
              <w:spacing w:before="0" w:beforeAutospacing="0" w:after="0" w:afterAutospacing="0"/>
              <w:rPr>
                <w:color w:val="auto"/>
              </w:rPr>
            </w:pPr>
            <w:r w:rsidRPr="00C04993">
              <w:rPr>
                <w:rFonts w:ascii="Arial" w:hAnsi="Arial" w:cs="Arial"/>
                <w:color w:val="auto"/>
                <w:sz w:val="22"/>
                <w:szCs w:val="22"/>
              </w:rPr>
              <w:t>Imagen de referencia</w:t>
            </w:r>
          </w:p>
          <w:p w14:paraId="1DC0D1CF" w14:textId="77777777" w:rsidR="00D157CE" w:rsidRPr="00C04993" w:rsidRDefault="00000000" w:rsidP="00D157CE">
            <w:pPr>
              <w:pStyle w:val="NormalWeb"/>
              <w:spacing w:before="0" w:beforeAutospacing="0" w:after="0" w:afterAutospacing="0"/>
              <w:rPr>
                <w:color w:val="auto"/>
              </w:rPr>
            </w:pPr>
            <w:hyperlink r:id="rId84" w:history="1">
              <w:r w:rsidR="00D157CE" w:rsidRPr="00C04993">
                <w:rPr>
                  <w:rStyle w:val="Hipervnculo"/>
                  <w:rFonts w:ascii="Arial" w:hAnsi="Arial" w:cs="Arial"/>
                  <w:color w:val="auto"/>
                  <w:sz w:val="22"/>
                  <w:szCs w:val="22"/>
                </w:rPr>
                <w:t>https://cutt.ly/GXPmqKF</w:t>
              </w:r>
            </w:hyperlink>
            <w:r w:rsidR="00D157CE" w:rsidRPr="00C04993">
              <w:rPr>
                <w:rFonts w:ascii="Arial" w:hAnsi="Arial" w:cs="Arial"/>
                <w:color w:val="auto"/>
                <w:sz w:val="22"/>
                <w:szCs w:val="22"/>
              </w:rPr>
              <w:t> </w:t>
            </w:r>
          </w:p>
          <w:p w14:paraId="093DB244" w14:textId="77777777" w:rsidR="00D157CE" w:rsidRPr="00C04993" w:rsidRDefault="00D157CE" w:rsidP="00D157CE">
            <w:pPr>
              <w:pStyle w:val="NormalWeb"/>
              <w:spacing w:before="0" w:beforeAutospacing="0" w:after="0" w:afterAutospacing="0"/>
              <w:rPr>
                <w:color w:val="auto"/>
              </w:rPr>
            </w:pPr>
            <w:r w:rsidRPr="00C04993">
              <w:rPr>
                <w:rFonts w:ascii="Arial" w:hAnsi="Arial" w:cs="Arial"/>
                <w:color w:val="auto"/>
                <w:sz w:val="22"/>
                <w:szCs w:val="22"/>
              </w:rPr>
              <w:t>228130_i43</w:t>
            </w:r>
          </w:p>
          <w:p w14:paraId="2E1DEE49" w14:textId="19C8E3ED" w:rsidR="00D157CE" w:rsidRPr="00C04993" w:rsidRDefault="00D157CE">
            <w:pPr>
              <w:rPr>
                <w:color w:val="auto"/>
              </w:rPr>
            </w:pPr>
          </w:p>
        </w:tc>
      </w:tr>
      <w:tr w:rsidR="0040350B" w:rsidRPr="00C04993" w14:paraId="6EE4044A" w14:textId="77777777">
        <w:trPr>
          <w:trHeight w:val="420"/>
        </w:trPr>
        <w:tc>
          <w:tcPr>
            <w:tcW w:w="78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5296B2" w14:textId="77777777" w:rsidR="00791291" w:rsidRPr="00C04993" w:rsidRDefault="000C22BE">
            <w:pPr>
              <w:rPr>
                <w:b/>
                <w:color w:val="auto"/>
              </w:rPr>
            </w:pPr>
            <w:commentRangeStart w:id="32"/>
            <w:r w:rsidRPr="00C04993">
              <w:rPr>
                <w:color w:val="auto"/>
              </w:rPr>
              <w:t>Verdadero</w:t>
            </w:r>
            <w:commentRangeEnd w:id="32"/>
            <w:r w:rsidR="005B368C" w:rsidRPr="00C04993">
              <w:rPr>
                <w:rStyle w:val="Refdecomentario"/>
                <w:color w:val="auto"/>
                <w:sz w:val="22"/>
                <w:szCs w:val="22"/>
              </w:rPr>
              <w:commentReference w:id="32"/>
            </w:r>
          </w:p>
        </w:tc>
        <w:tc>
          <w:tcPr>
            <w:tcW w:w="7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6C1165" w14:textId="77777777" w:rsidR="00791291" w:rsidRPr="00C04993" w:rsidRDefault="000C22BE">
            <w:pPr>
              <w:rPr>
                <w:color w:val="auto"/>
              </w:rPr>
            </w:pPr>
            <w:r w:rsidRPr="00C04993">
              <w:rPr>
                <w:b/>
                <w:color w:val="auto"/>
              </w:rPr>
              <w:t>Falso</w:t>
            </w:r>
            <w:r w:rsidRPr="00C04993">
              <w:rPr>
                <w:color w:val="auto"/>
              </w:rPr>
              <w:t xml:space="preserve"> (</w:t>
            </w:r>
            <w:commentRangeStart w:id="33"/>
            <w:r w:rsidRPr="00C04993">
              <w:rPr>
                <w:color w:val="auto"/>
              </w:rPr>
              <w:t>correcto</w:t>
            </w:r>
            <w:commentRangeEnd w:id="33"/>
            <w:r w:rsidR="005B368C" w:rsidRPr="00C04993">
              <w:rPr>
                <w:rStyle w:val="Refdecomentario"/>
                <w:color w:val="auto"/>
                <w:sz w:val="22"/>
                <w:szCs w:val="22"/>
              </w:rPr>
              <w:commentReference w:id="33"/>
            </w:r>
            <w:r w:rsidRPr="00C04993">
              <w:rPr>
                <w:color w:val="auto"/>
              </w:rPr>
              <w:t>)</w:t>
            </w:r>
          </w:p>
        </w:tc>
      </w:tr>
      <w:tr w:rsidR="0040350B" w:rsidRPr="00C04993" w14:paraId="75077659" w14:textId="77777777">
        <w:trPr>
          <w:trHeight w:val="420"/>
        </w:trPr>
        <w:tc>
          <w:tcPr>
            <w:tcW w:w="78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85785B" w14:textId="77777777" w:rsidR="00791291" w:rsidRPr="00C04993" w:rsidRDefault="000C22BE">
            <w:pPr>
              <w:rPr>
                <w:b/>
                <w:color w:val="auto"/>
              </w:rPr>
            </w:pPr>
            <w:r w:rsidRPr="00C04993">
              <w:rPr>
                <w:b/>
                <w:color w:val="auto"/>
              </w:rPr>
              <w:t>Mensaje positivo</w:t>
            </w:r>
          </w:p>
        </w:tc>
        <w:tc>
          <w:tcPr>
            <w:tcW w:w="7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66FD11" w14:textId="77777777" w:rsidR="00791291" w:rsidRPr="00C04993" w:rsidRDefault="000C22BE">
            <w:pPr>
              <w:jc w:val="both"/>
              <w:rPr>
                <w:color w:val="auto"/>
              </w:rPr>
            </w:pPr>
            <w:r w:rsidRPr="00C04993">
              <w:rPr>
                <w:color w:val="auto"/>
              </w:rPr>
              <w:t>¡Muy bien!  Sus respuestas demuestran que posee los conocimientos suficientes sobre la temática tratada en este componente formativo.</w:t>
            </w:r>
          </w:p>
        </w:tc>
      </w:tr>
      <w:tr w:rsidR="00791291" w:rsidRPr="00C04993" w14:paraId="68DC4100" w14:textId="77777777">
        <w:trPr>
          <w:trHeight w:val="420"/>
        </w:trPr>
        <w:tc>
          <w:tcPr>
            <w:tcW w:w="78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543A3B" w14:textId="77777777" w:rsidR="00791291" w:rsidRPr="00C04993" w:rsidRDefault="000C22BE">
            <w:pPr>
              <w:rPr>
                <w:b/>
                <w:color w:val="auto"/>
              </w:rPr>
            </w:pPr>
            <w:r w:rsidRPr="00C04993">
              <w:rPr>
                <w:b/>
                <w:color w:val="auto"/>
              </w:rPr>
              <w:t>Mensaje negativo</w:t>
            </w:r>
          </w:p>
        </w:tc>
        <w:tc>
          <w:tcPr>
            <w:tcW w:w="7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4AB3B0" w14:textId="77777777" w:rsidR="00791291" w:rsidRPr="00C04993" w:rsidRDefault="000C22BE">
            <w:pPr>
              <w:jc w:val="both"/>
              <w:rPr>
                <w:color w:val="auto"/>
              </w:rPr>
            </w:pPr>
            <w:r w:rsidRPr="00C04993">
              <w:rPr>
                <w:color w:val="auto"/>
              </w:rPr>
              <w:t>¡Lo siento! Sus respuestas no fueron acertadas, esto demuestra que debe repasar de nuevo este contenido temático.</w:t>
            </w:r>
          </w:p>
        </w:tc>
      </w:tr>
    </w:tbl>
    <w:p w14:paraId="64B68393" w14:textId="77777777" w:rsidR="00791291" w:rsidRPr="00C04993" w:rsidRDefault="00791291">
      <w:pPr>
        <w:spacing w:after="120" w:line="240" w:lineRule="auto"/>
      </w:pPr>
    </w:p>
    <w:p w14:paraId="48E291CB" w14:textId="77777777" w:rsidR="00791291" w:rsidRPr="00C04993" w:rsidRDefault="005B368C">
      <w:pPr>
        <w:pStyle w:val="Ttulo1"/>
        <w:rPr>
          <w:sz w:val="22"/>
          <w:szCs w:val="22"/>
        </w:rPr>
      </w:pPr>
      <w:r w:rsidRPr="00C04993">
        <w:rPr>
          <w:sz w:val="22"/>
          <w:szCs w:val="22"/>
        </w:rPr>
        <w:t>Material complementario</w:t>
      </w:r>
    </w:p>
    <w:tbl>
      <w:tblPr>
        <w:tblStyle w:val="affffe"/>
        <w:tblW w:w="1569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3405"/>
        <w:gridCol w:w="4992"/>
        <w:gridCol w:w="4992"/>
      </w:tblGrid>
      <w:tr w:rsidR="0040350B" w:rsidRPr="00C04993" w14:paraId="184AD9F5" w14:textId="77777777">
        <w:trPr>
          <w:trHeight w:val="580"/>
        </w:trPr>
        <w:tc>
          <w:tcPr>
            <w:tcW w:w="2310" w:type="dxa"/>
            <w:shd w:val="clear" w:color="auto" w:fill="CFE2F3"/>
            <w:tcMar>
              <w:top w:w="100" w:type="dxa"/>
              <w:left w:w="100" w:type="dxa"/>
              <w:bottom w:w="100" w:type="dxa"/>
              <w:right w:w="100" w:type="dxa"/>
            </w:tcMar>
          </w:tcPr>
          <w:p w14:paraId="36FFE819" w14:textId="77777777" w:rsidR="00791291" w:rsidRPr="00C04993" w:rsidRDefault="000C22BE">
            <w:pPr>
              <w:widowControl w:val="0"/>
              <w:pBdr>
                <w:top w:val="nil"/>
                <w:left w:val="nil"/>
                <w:bottom w:val="nil"/>
                <w:right w:val="nil"/>
                <w:between w:val="nil"/>
              </w:pBdr>
              <w:rPr>
                <w:color w:val="auto"/>
              </w:rPr>
            </w:pPr>
            <w:r w:rsidRPr="00C04993">
              <w:rPr>
                <w:color w:val="auto"/>
              </w:rPr>
              <w:t>Tipo de recurso</w:t>
            </w:r>
          </w:p>
        </w:tc>
        <w:tc>
          <w:tcPr>
            <w:tcW w:w="13389" w:type="dxa"/>
            <w:gridSpan w:val="3"/>
            <w:shd w:val="clear" w:color="auto" w:fill="CFE2F3"/>
            <w:tcMar>
              <w:top w:w="100" w:type="dxa"/>
              <w:left w:w="100" w:type="dxa"/>
              <w:bottom w:w="100" w:type="dxa"/>
              <w:right w:w="100" w:type="dxa"/>
            </w:tcMar>
          </w:tcPr>
          <w:p w14:paraId="1277C846" w14:textId="77777777" w:rsidR="00791291" w:rsidRPr="00C04993" w:rsidRDefault="000C22BE">
            <w:pPr>
              <w:pStyle w:val="Ttulo"/>
              <w:widowControl w:val="0"/>
              <w:spacing w:after="0"/>
              <w:jc w:val="center"/>
              <w:rPr>
                <w:color w:val="auto"/>
                <w:sz w:val="22"/>
                <w:szCs w:val="22"/>
              </w:rPr>
            </w:pPr>
            <w:bookmarkStart w:id="34" w:name="_heading=h.3znysh7" w:colFirst="0" w:colLast="0"/>
            <w:bookmarkEnd w:id="34"/>
            <w:r w:rsidRPr="00C04993">
              <w:rPr>
                <w:color w:val="auto"/>
                <w:sz w:val="22"/>
                <w:szCs w:val="22"/>
              </w:rPr>
              <w:t>Material complementario</w:t>
            </w:r>
          </w:p>
        </w:tc>
      </w:tr>
      <w:tr w:rsidR="0040350B" w:rsidRPr="00C04993" w14:paraId="1D38CC7A" w14:textId="77777777">
        <w:tc>
          <w:tcPr>
            <w:tcW w:w="2310" w:type="dxa"/>
            <w:shd w:val="clear" w:color="auto" w:fill="auto"/>
            <w:tcMar>
              <w:top w:w="100" w:type="dxa"/>
              <w:left w:w="100" w:type="dxa"/>
              <w:bottom w:w="100" w:type="dxa"/>
              <w:right w:w="100" w:type="dxa"/>
            </w:tcMar>
          </w:tcPr>
          <w:p w14:paraId="0A984C25" w14:textId="77777777" w:rsidR="00791291" w:rsidRPr="00C04993" w:rsidRDefault="000C22BE">
            <w:pPr>
              <w:widowControl w:val="0"/>
              <w:pBdr>
                <w:top w:val="nil"/>
                <w:left w:val="nil"/>
                <w:bottom w:val="nil"/>
                <w:right w:val="nil"/>
                <w:between w:val="nil"/>
              </w:pBdr>
              <w:jc w:val="center"/>
              <w:rPr>
                <w:color w:val="auto"/>
              </w:rPr>
            </w:pPr>
            <w:r w:rsidRPr="00C04993">
              <w:rPr>
                <w:color w:val="auto"/>
              </w:rPr>
              <w:t>Tema</w:t>
            </w:r>
          </w:p>
        </w:tc>
        <w:tc>
          <w:tcPr>
            <w:tcW w:w="3405" w:type="dxa"/>
            <w:shd w:val="clear" w:color="auto" w:fill="auto"/>
            <w:tcMar>
              <w:top w:w="100" w:type="dxa"/>
              <w:left w:w="100" w:type="dxa"/>
              <w:bottom w:w="100" w:type="dxa"/>
              <w:right w:w="100" w:type="dxa"/>
            </w:tcMar>
          </w:tcPr>
          <w:p w14:paraId="0FADED81" w14:textId="77777777" w:rsidR="00791291" w:rsidRPr="00C04993" w:rsidRDefault="000C22BE">
            <w:pPr>
              <w:widowControl w:val="0"/>
              <w:pBdr>
                <w:top w:val="nil"/>
                <w:left w:val="nil"/>
                <w:bottom w:val="nil"/>
                <w:right w:val="nil"/>
                <w:between w:val="nil"/>
              </w:pBdr>
              <w:jc w:val="center"/>
              <w:rPr>
                <w:color w:val="auto"/>
              </w:rPr>
            </w:pPr>
            <w:r w:rsidRPr="00C04993">
              <w:rPr>
                <w:color w:val="auto"/>
              </w:rPr>
              <w:t>Referencia APA del material</w:t>
            </w:r>
          </w:p>
        </w:tc>
        <w:tc>
          <w:tcPr>
            <w:tcW w:w="4992" w:type="dxa"/>
            <w:shd w:val="clear" w:color="auto" w:fill="auto"/>
            <w:tcMar>
              <w:top w:w="100" w:type="dxa"/>
              <w:left w:w="100" w:type="dxa"/>
              <w:bottom w:w="100" w:type="dxa"/>
              <w:right w:w="100" w:type="dxa"/>
            </w:tcMar>
          </w:tcPr>
          <w:p w14:paraId="1E7D1AF9" w14:textId="77777777" w:rsidR="00791291" w:rsidRPr="00C04993" w:rsidRDefault="000C22BE">
            <w:pPr>
              <w:widowControl w:val="0"/>
              <w:pBdr>
                <w:top w:val="nil"/>
                <w:left w:val="nil"/>
                <w:bottom w:val="nil"/>
                <w:right w:val="nil"/>
                <w:between w:val="nil"/>
              </w:pBdr>
              <w:jc w:val="center"/>
              <w:rPr>
                <w:color w:val="auto"/>
              </w:rPr>
            </w:pPr>
            <w:r w:rsidRPr="00C04993">
              <w:rPr>
                <w:color w:val="auto"/>
              </w:rPr>
              <w:t>Tipo</w:t>
            </w:r>
          </w:p>
        </w:tc>
        <w:tc>
          <w:tcPr>
            <w:tcW w:w="4992" w:type="dxa"/>
            <w:shd w:val="clear" w:color="auto" w:fill="auto"/>
            <w:tcMar>
              <w:top w:w="100" w:type="dxa"/>
              <w:left w:w="100" w:type="dxa"/>
              <w:bottom w:w="100" w:type="dxa"/>
              <w:right w:w="100" w:type="dxa"/>
            </w:tcMar>
          </w:tcPr>
          <w:p w14:paraId="40808345" w14:textId="77777777" w:rsidR="00791291" w:rsidRPr="00C04993" w:rsidRDefault="000C22BE">
            <w:pPr>
              <w:widowControl w:val="0"/>
              <w:pBdr>
                <w:top w:val="nil"/>
                <w:left w:val="nil"/>
                <w:bottom w:val="nil"/>
                <w:right w:val="nil"/>
                <w:between w:val="nil"/>
              </w:pBdr>
              <w:jc w:val="center"/>
              <w:rPr>
                <w:color w:val="auto"/>
              </w:rPr>
            </w:pPr>
            <w:r w:rsidRPr="00C04993">
              <w:rPr>
                <w:color w:val="auto"/>
              </w:rPr>
              <w:t>Enlace</w:t>
            </w:r>
          </w:p>
        </w:tc>
      </w:tr>
      <w:tr w:rsidR="0040350B" w:rsidRPr="00C04993" w14:paraId="3844D753" w14:textId="77777777">
        <w:tc>
          <w:tcPr>
            <w:tcW w:w="2310" w:type="dxa"/>
            <w:shd w:val="clear" w:color="auto" w:fill="auto"/>
            <w:tcMar>
              <w:top w:w="100" w:type="dxa"/>
              <w:left w:w="100" w:type="dxa"/>
              <w:bottom w:w="100" w:type="dxa"/>
              <w:right w:w="100" w:type="dxa"/>
            </w:tcMar>
          </w:tcPr>
          <w:p w14:paraId="27093911" w14:textId="77777777" w:rsidR="00791291" w:rsidRPr="00C04993" w:rsidRDefault="000C22BE">
            <w:pPr>
              <w:widowControl w:val="0"/>
              <w:pBdr>
                <w:top w:val="nil"/>
                <w:left w:val="nil"/>
                <w:bottom w:val="nil"/>
                <w:right w:val="nil"/>
                <w:between w:val="nil"/>
              </w:pBdr>
              <w:rPr>
                <w:color w:val="auto"/>
              </w:rPr>
            </w:pPr>
            <w:r w:rsidRPr="00C04993">
              <w:rPr>
                <w:color w:val="auto"/>
              </w:rPr>
              <w:t>Creación de Bases de datos en mysql, consola</w:t>
            </w:r>
          </w:p>
        </w:tc>
        <w:tc>
          <w:tcPr>
            <w:tcW w:w="3405" w:type="dxa"/>
            <w:shd w:val="clear" w:color="auto" w:fill="auto"/>
            <w:tcMar>
              <w:top w:w="100" w:type="dxa"/>
              <w:left w:w="100" w:type="dxa"/>
              <w:bottom w:w="100" w:type="dxa"/>
              <w:right w:w="100" w:type="dxa"/>
            </w:tcMar>
          </w:tcPr>
          <w:p w14:paraId="27DF055D" w14:textId="77777777" w:rsidR="00791291" w:rsidRPr="00C04993" w:rsidRDefault="000C22BE">
            <w:pPr>
              <w:widowControl w:val="0"/>
              <w:pBdr>
                <w:top w:val="nil"/>
                <w:left w:val="nil"/>
                <w:bottom w:val="nil"/>
                <w:right w:val="nil"/>
                <w:between w:val="nil"/>
              </w:pBdr>
              <w:rPr>
                <w:color w:val="auto"/>
              </w:rPr>
            </w:pPr>
            <w:r w:rsidRPr="00C04993">
              <w:rPr>
                <w:color w:val="auto"/>
              </w:rPr>
              <w:t xml:space="preserve">Saklasr. (2019). </w:t>
            </w:r>
            <w:r w:rsidRPr="00C04993">
              <w:rPr>
                <w:i/>
                <w:color w:val="auto"/>
              </w:rPr>
              <w:t>MYSQL Consola – Crear bases de datos – Video 60.</w:t>
            </w:r>
            <w:r w:rsidRPr="00C04993">
              <w:rPr>
                <w:color w:val="auto"/>
              </w:rPr>
              <w:t xml:space="preserve"> [Video]. YouTube.</w:t>
            </w:r>
          </w:p>
        </w:tc>
        <w:tc>
          <w:tcPr>
            <w:tcW w:w="4992" w:type="dxa"/>
            <w:shd w:val="clear" w:color="auto" w:fill="auto"/>
            <w:tcMar>
              <w:top w:w="100" w:type="dxa"/>
              <w:left w:w="100" w:type="dxa"/>
              <w:bottom w:w="100" w:type="dxa"/>
              <w:right w:w="100" w:type="dxa"/>
            </w:tcMar>
          </w:tcPr>
          <w:p w14:paraId="31DD7F80" w14:textId="77777777" w:rsidR="00791291" w:rsidRPr="00C04993" w:rsidRDefault="000C22BE">
            <w:pPr>
              <w:widowControl w:val="0"/>
              <w:pBdr>
                <w:top w:val="nil"/>
                <w:left w:val="nil"/>
                <w:bottom w:val="nil"/>
                <w:right w:val="nil"/>
                <w:between w:val="nil"/>
              </w:pBdr>
              <w:jc w:val="center"/>
              <w:rPr>
                <w:color w:val="auto"/>
              </w:rPr>
            </w:pPr>
            <w:r w:rsidRPr="00C04993">
              <w:rPr>
                <w:color w:val="auto"/>
              </w:rPr>
              <w:t>Video</w:t>
            </w:r>
          </w:p>
        </w:tc>
        <w:tc>
          <w:tcPr>
            <w:tcW w:w="4992" w:type="dxa"/>
            <w:shd w:val="clear" w:color="auto" w:fill="auto"/>
            <w:tcMar>
              <w:top w:w="100" w:type="dxa"/>
              <w:left w:w="100" w:type="dxa"/>
              <w:bottom w:w="100" w:type="dxa"/>
              <w:right w:w="100" w:type="dxa"/>
            </w:tcMar>
          </w:tcPr>
          <w:p w14:paraId="19712C9E" w14:textId="77777777" w:rsidR="00791291" w:rsidRPr="00C04993" w:rsidRDefault="00000000">
            <w:pPr>
              <w:widowControl w:val="0"/>
              <w:pBdr>
                <w:top w:val="nil"/>
                <w:left w:val="nil"/>
                <w:bottom w:val="nil"/>
                <w:right w:val="nil"/>
                <w:between w:val="nil"/>
              </w:pBdr>
              <w:rPr>
                <w:color w:val="auto"/>
              </w:rPr>
            </w:pPr>
            <w:hyperlink r:id="rId85">
              <w:r w:rsidR="000C22BE" w:rsidRPr="00C04993">
                <w:rPr>
                  <w:color w:val="auto"/>
                  <w:u w:val="single"/>
                </w:rPr>
                <w:t>https://www.youtube.com/watch?v=L2p3xOKUQW0</w:t>
              </w:r>
            </w:hyperlink>
          </w:p>
          <w:p w14:paraId="25C95815" w14:textId="77777777" w:rsidR="00791291" w:rsidRPr="00C04993" w:rsidRDefault="00791291">
            <w:pPr>
              <w:widowControl w:val="0"/>
              <w:pBdr>
                <w:top w:val="nil"/>
                <w:left w:val="nil"/>
                <w:bottom w:val="nil"/>
                <w:right w:val="nil"/>
                <w:between w:val="nil"/>
              </w:pBdr>
              <w:rPr>
                <w:color w:val="auto"/>
              </w:rPr>
            </w:pPr>
          </w:p>
        </w:tc>
      </w:tr>
      <w:tr w:rsidR="0040350B" w:rsidRPr="00C04993" w14:paraId="2332B0B4" w14:textId="77777777">
        <w:tc>
          <w:tcPr>
            <w:tcW w:w="2310" w:type="dxa"/>
            <w:shd w:val="clear" w:color="auto" w:fill="auto"/>
            <w:tcMar>
              <w:top w:w="100" w:type="dxa"/>
              <w:left w:w="100" w:type="dxa"/>
              <w:bottom w:w="100" w:type="dxa"/>
              <w:right w:w="100" w:type="dxa"/>
            </w:tcMar>
          </w:tcPr>
          <w:p w14:paraId="44055FBF" w14:textId="77777777" w:rsidR="00791291" w:rsidRPr="00C04993" w:rsidRDefault="000C22BE">
            <w:pPr>
              <w:widowControl w:val="0"/>
              <w:rPr>
                <w:color w:val="auto"/>
              </w:rPr>
            </w:pPr>
            <w:r w:rsidRPr="00C04993">
              <w:rPr>
                <w:color w:val="auto"/>
              </w:rPr>
              <w:t>Creación Bases de datos MongoDb</w:t>
            </w:r>
          </w:p>
        </w:tc>
        <w:tc>
          <w:tcPr>
            <w:tcW w:w="3405" w:type="dxa"/>
            <w:shd w:val="clear" w:color="auto" w:fill="auto"/>
            <w:tcMar>
              <w:top w:w="100" w:type="dxa"/>
              <w:left w:w="100" w:type="dxa"/>
              <w:bottom w:w="100" w:type="dxa"/>
              <w:right w:w="100" w:type="dxa"/>
            </w:tcMar>
          </w:tcPr>
          <w:p w14:paraId="1D36FF00" w14:textId="77777777" w:rsidR="00791291" w:rsidRPr="00C04993" w:rsidRDefault="000C22BE">
            <w:pPr>
              <w:widowControl w:val="0"/>
              <w:rPr>
                <w:color w:val="auto"/>
              </w:rPr>
            </w:pPr>
            <w:r w:rsidRPr="00C04993">
              <w:rPr>
                <w:color w:val="auto"/>
              </w:rPr>
              <w:t xml:space="preserve">Ávila, J. (2020). </w:t>
            </w:r>
            <w:r w:rsidRPr="00C04993">
              <w:rPr>
                <w:i/>
                <w:color w:val="auto"/>
              </w:rPr>
              <w:t>Cómo crear Bases de Datos en MongoDB Compass Creación de Colecciones, Documentos y Vistas.</w:t>
            </w:r>
            <w:r w:rsidRPr="00C04993">
              <w:rPr>
                <w:color w:val="auto"/>
              </w:rPr>
              <w:t xml:space="preserve"> [Video]. YouTube.</w:t>
            </w:r>
          </w:p>
        </w:tc>
        <w:tc>
          <w:tcPr>
            <w:tcW w:w="4992" w:type="dxa"/>
            <w:shd w:val="clear" w:color="auto" w:fill="auto"/>
            <w:tcMar>
              <w:top w:w="100" w:type="dxa"/>
              <w:left w:w="100" w:type="dxa"/>
              <w:bottom w:w="100" w:type="dxa"/>
              <w:right w:w="100" w:type="dxa"/>
            </w:tcMar>
          </w:tcPr>
          <w:p w14:paraId="61E169F5" w14:textId="77777777" w:rsidR="00791291" w:rsidRPr="00C04993" w:rsidRDefault="000C22BE">
            <w:pPr>
              <w:widowControl w:val="0"/>
              <w:jc w:val="center"/>
              <w:rPr>
                <w:color w:val="auto"/>
              </w:rPr>
            </w:pPr>
            <w:r w:rsidRPr="00C04993">
              <w:rPr>
                <w:color w:val="auto"/>
              </w:rPr>
              <w:t>Video</w:t>
            </w:r>
          </w:p>
        </w:tc>
        <w:tc>
          <w:tcPr>
            <w:tcW w:w="4992" w:type="dxa"/>
            <w:shd w:val="clear" w:color="auto" w:fill="auto"/>
            <w:tcMar>
              <w:top w:w="100" w:type="dxa"/>
              <w:left w:w="100" w:type="dxa"/>
              <w:bottom w:w="100" w:type="dxa"/>
              <w:right w:w="100" w:type="dxa"/>
            </w:tcMar>
          </w:tcPr>
          <w:p w14:paraId="1FAAB65F" w14:textId="77777777" w:rsidR="00791291" w:rsidRPr="00C04993" w:rsidRDefault="00000000">
            <w:pPr>
              <w:widowControl w:val="0"/>
              <w:rPr>
                <w:color w:val="auto"/>
              </w:rPr>
            </w:pPr>
            <w:hyperlink r:id="rId86">
              <w:r w:rsidR="000C22BE" w:rsidRPr="00C04993">
                <w:rPr>
                  <w:color w:val="auto"/>
                  <w:u w:val="single"/>
                </w:rPr>
                <w:t>https://www.youtube.com/watch?v=8gbDA7kH5zg</w:t>
              </w:r>
            </w:hyperlink>
          </w:p>
          <w:p w14:paraId="7323103C" w14:textId="77777777" w:rsidR="00791291" w:rsidRPr="00C04993" w:rsidRDefault="00791291">
            <w:pPr>
              <w:widowControl w:val="0"/>
              <w:rPr>
                <w:color w:val="auto"/>
              </w:rPr>
            </w:pPr>
          </w:p>
        </w:tc>
      </w:tr>
      <w:tr w:rsidR="00791291" w:rsidRPr="00C04993" w14:paraId="4531C184" w14:textId="77777777">
        <w:tc>
          <w:tcPr>
            <w:tcW w:w="2310" w:type="dxa"/>
            <w:shd w:val="clear" w:color="auto" w:fill="auto"/>
            <w:tcMar>
              <w:top w:w="100" w:type="dxa"/>
              <w:left w:w="100" w:type="dxa"/>
              <w:bottom w:w="100" w:type="dxa"/>
              <w:right w:w="100" w:type="dxa"/>
            </w:tcMar>
          </w:tcPr>
          <w:p w14:paraId="6AB1BA3C" w14:textId="77777777" w:rsidR="00791291" w:rsidRPr="00C04993" w:rsidRDefault="000C22BE">
            <w:pPr>
              <w:widowControl w:val="0"/>
              <w:rPr>
                <w:color w:val="auto"/>
              </w:rPr>
            </w:pPr>
            <w:r w:rsidRPr="00C04993">
              <w:rPr>
                <w:color w:val="auto"/>
              </w:rPr>
              <w:t>Lenguaje Estructurado de Consultas SQL</w:t>
            </w:r>
          </w:p>
        </w:tc>
        <w:tc>
          <w:tcPr>
            <w:tcW w:w="3405" w:type="dxa"/>
            <w:shd w:val="clear" w:color="auto" w:fill="auto"/>
            <w:tcMar>
              <w:top w:w="100" w:type="dxa"/>
              <w:left w:w="100" w:type="dxa"/>
              <w:bottom w:w="100" w:type="dxa"/>
              <w:right w:w="100" w:type="dxa"/>
            </w:tcMar>
          </w:tcPr>
          <w:p w14:paraId="3F428FA0" w14:textId="77777777" w:rsidR="00791291" w:rsidRPr="00C04993" w:rsidRDefault="000C22BE">
            <w:pPr>
              <w:widowControl w:val="0"/>
              <w:rPr>
                <w:color w:val="auto"/>
              </w:rPr>
            </w:pPr>
            <w:r w:rsidRPr="00C04993">
              <w:rPr>
                <w:color w:val="auto"/>
              </w:rPr>
              <w:t xml:space="preserve">Pulido, E., Escobar, O. &amp; Núñez, J.A. (2019). </w:t>
            </w:r>
            <w:r w:rsidRPr="00C04993">
              <w:rPr>
                <w:i/>
                <w:color w:val="auto"/>
              </w:rPr>
              <w:t>Base de datos.</w:t>
            </w:r>
            <w:r w:rsidRPr="00C04993">
              <w:rPr>
                <w:color w:val="auto"/>
              </w:rPr>
              <w:t xml:space="preserve"> </w:t>
            </w:r>
          </w:p>
          <w:p w14:paraId="778CC251" w14:textId="77777777" w:rsidR="00791291" w:rsidRPr="00C04993" w:rsidRDefault="000C22BE">
            <w:pPr>
              <w:widowControl w:val="0"/>
              <w:rPr>
                <w:color w:val="auto"/>
              </w:rPr>
            </w:pPr>
            <w:r w:rsidRPr="00C04993">
              <w:rPr>
                <w:color w:val="auto"/>
              </w:rPr>
              <w:t xml:space="preserve">E_ISB, </w:t>
            </w:r>
            <w:r w:rsidRPr="00C04993">
              <w:rPr>
                <w:color w:val="auto"/>
              </w:rPr>
              <w:br/>
              <w:t>9786075501598</w:t>
            </w:r>
          </w:p>
          <w:p w14:paraId="6E078B6B" w14:textId="77777777" w:rsidR="00791291" w:rsidRPr="00C04993" w:rsidRDefault="000C22BE">
            <w:pPr>
              <w:widowControl w:val="0"/>
              <w:rPr>
                <w:color w:val="auto"/>
              </w:rPr>
            </w:pPr>
            <w:r w:rsidRPr="00C04993">
              <w:rPr>
                <w:color w:val="auto"/>
              </w:rPr>
              <w:t>Editorial, Grupo Editorial Patria.</w:t>
            </w:r>
          </w:p>
        </w:tc>
        <w:tc>
          <w:tcPr>
            <w:tcW w:w="4992" w:type="dxa"/>
            <w:shd w:val="clear" w:color="auto" w:fill="auto"/>
            <w:tcMar>
              <w:top w:w="100" w:type="dxa"/>
              <w:left w:w="100" w:type="dxa"/>
              <w:bottom w:w="100" w:type="dxa"/>
              <w:right w:w="100" w:type="dxa"/>
            </w:tcMar>
          </w:tcPr>
          <w:p w14:paraId="327C7A96" w14:textId="77777777" w:rsidR="00791291" w:rsidRPr="00C04993" w:rsidRDefault="000C22BE">
            <w:pPr>
              <w:widowControl w:val="0"/>
              <w:jc w:val="center"/>
              <w:rPr>
                <w:color w:val="auto"/>
              </w:rPr>
            </w:pPr>
            <w:r w:rsidRPr="00C04993">
              <w:rPr>
                <w:color w:val="auto"/>
              </w:rPr>
              <w:t xml:space="preserve">Libro </w:t>
            </w:r>
          </w:p>
        </w:tc>
        <w:tc>
          <w:tcPr>
            <w:tcW w:w="4992" w:type="dxa"/>
            <w:shd w:val="clear" w:color="auto" w:fill="auto"/>
            <w:tcMar>
              <w:top w:w="100" w:type="dxa"/>
              <w:left w:w="100" w:type="dxa"/>
              <w:bottom w:w="100" w:type="dxa"/>
              <w:right w:w="100" w:type="dxa"/>
            </w:tcMar>
          </w:tcPr>
          <w:p w14:paraId="6C77A9ED" w14:textId="77777777" w:rsidR="00791291" w:rsidRPr="00C04993" w:rsidRDefault="00000000">
            <w:pPr>
              <w:widowControl w:val="0"/>
              <w:rPr>
                <w:color w:val="auto"/>
              </w:rPr>
            </w:pPr>
            <w:hyperlink r:id="rId87">
              <w:r w:rsidR="000C22BE" w:rsidRPr="00C04993">
                <w:rPr>
                  <w:color w:val="auto"/>
                  <w:u w:val="single"/>
                </w:rPr>
                <w:t>https://elibro-net.bdigital.sena.edu.co/es/lc/senavirtual/titulos/121283</w:t>
              </w:r>
            </w:hyperlink>
          </w:p>
          <w:p w14:paraId="45BED658" w14:textId="77777777" w:rsidR="00791291" w:rsidRPr="00C04993" w:rsidRDefault="00791291">
            <w:pPr>
              <w:widowControl w:val="0"/>
              <w:rPr>
                <w:color w:val="auto"/>
              </w:rPr>
            </w:pPr>
          </w:p>
        </w:tc>
      </w:tr>
    </w:tbl>
    <w:p w14:paraId="20D9ACBD" w14:textId="77777777" w:rsidR="00791291" w:rsidRPr="00C04993" w:rsidRDefault="00791291">
      <w:pPr>
        <w:pStyle w:val="Ttulo"/>
        <w:spacing w:after="120" w:line="240" w:lineRule="auto"/>
        <w:jc w:val="center"/>
        <w:rPr>
          <w:sz w:val="22"/>
          <w:szCs w:val="22"/>
        </w:rPr>
      </w:pPr>
      <w:bookmarkStart w:id="35" w:name="_heading=h.2et92p0" w:colFirst="0" w:colLast="0"/>
      <w:bookmarkEnd w:id="35"/>
    </w:p>
    <w:p w14:paraId="59C48296" w14:textId="77777777" w:rsidR="00791291" w:rsidRPr="00C04993" w:rsidRDefault="00791291"/>
    <w:p w14:paraId="62D2899C" w14:textId="77777777" w:rsidR="00791291" w:rsidRPr="00C04993" w:rsidRDefault="00791291"/>
    <w:p w14:paraId="41F60CB3" w14:textId="77777777" w:rsidR="00791291" w:rsidRPr="00C04993" w:rsidRDefault="00791291"/>
    <w:p w14:paraId="1751FF81" w14:textId="77777777" w:rsidR="00791291" w:rsidRPr="00C04993" w:rsidRDefault="005B368C">
      <w:pPr>
        <w:pStyle w:val="Ttulo1"/>
        <w:rPr>
          <w:b/>
          <w:bCs/>
          <w:sz w:val="22"/>
          <w:szCs w:val="22"/>
        </w:rPr>
      </w:pPr>
      <w:r w:rsidRPr="00C04993">
        <w:rPr>
          <w:b/>
          <w:bCs/>
          <w:sz w:val="22"/>
          <w:szCs w:val="22"/>
        </w:rPr>
        <w:t>Glosario</w:t>
      </w:r>
    </w:p>
    <w:tbl>
      <w:tblPr>
        <w:tblStyle w:val="afffff"/>
        <w:tblW w:w="156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3755"/>
      </w:tblGrid>
      <w:tr w:rsidR="0040350B" w:rsidRPr="00C04993" w14:paraId="7C6BAE96" w14:textId="77777777">
        <w:trPr>
          <w:trHeight w:val="657"/>
        </w:trPr>
        <w:tc>
          <w:tcPr>
            <w:tcW w:w="1935" w:type="dxa"/>
            <w:shd w:val="clear" w:color="auto" w:fill="C9DAF8"/>
            <w:tcMar>
              <w:top w:w="100" w:type="dxa"/>
              <w:left w:w="100" w:type="dxa"/>
              <w:bottom w:w="100" w:type="dxa"/>
              <w:right w:w="100" w:type="dxa"/>
            </w:tcMar>
          </w:tcPr>
          <w:p w14:paraId="3FC3AE7D" w14:textId="77777777" w:rsidR="00791291" w:rsidRPr="00C04993" w:rsidRDefault="000C22BE">
            <w:pPr>
              <w:widowControl w:val="0"/>
              <w:pBdr>
                <w:top w:val="nil"/>
                <w:left w:val="nil"/>
                <w:bottom w:val="nil"/>
                <w:right w:val="nil"/>
                <w:between w:val="nil"/>
              </w:pBdr>
              <w:spacing w:after="120"/>
              <w:rPr>
                <w:b/>
                <w:color w:val="auto"/>
              </w:rPr>
            </w:pPr>
            <w:r w:rsidRPr="00C04993">
              <w:rPr>
                <w:b/>
                <w:color w:val="auto"/>
              </w:rPr>
              <w:t>Tipo de recurso</w:t>
            </w:r>
          </w:p>
        </w:tc>
        <w:tc>
          <w:tcPr>
            <w:tcW w:w="13755" w:type="dxa"/>
            <w:shd w:val="clear" w:color="auto" w:fill="C9DAF8"/>
            <w:tcMar>
              <w:top w:w="100" w:type="dxa"/>
              <w:left w:w="100" w:type="dxa"/>
              <w:bottom w:w="100" w:type="dxa"/>
              <w:right w:w="100" w:type="dxa"/>
            </w:tcMar>
          </w:tcPr>
          <w:p w14:paraId="5109B4D8" w14:textId="77777777" w:rsidR="00791291" w:rsidRPr="00C04993" w:rsidRDefault="000C22BE">
            <w:pPr>
              <w:pStyle w:val="Ttulo"/>
              <w:spacing w:after="120"/>
              <w:jc w:val="center"/>
              <w:rPr>
                <w:color w:val="auto"/>
                <w:sz w:val="22"/>
                <w:szCs w:val="22"/>
              </w:rPr>
            </w:pPr>
            <w:bookmarkStart w:id="36" w:name="_heading=h.tyjcwt" w:colFirst="0" w:colLast="0"/>
            <w:bookmarkEnd w:id="36"/>
            <w:r w:rsidRPr="00C04993">
              <w:rPr>
                <w:color w:val="auto"/>
                <w:sz w:val="22"/>
                <w:szCs w:val="22"/>
              </w:rPr>
              <w:t>Glosario</w:t>
            </w:r>
          </w:p>
        </w:tc>
      </w:tr>
      <w:tr w:rsidR="0040350B" w:rsidRPr="00C04993" w14:paraId="0444325D" w14:textId="77777777">
        <w:tc>
          <w:tcPr>
            <w:tcW w:w="1935" w:type="dxa"/>
            <w:shd w:val="clear" w:color="auto" w:fill="auto"/>
            <w:tcMar>
              <w:top w:w="100" w:type="dxa"/>
              <w:left w:w="100" w:type="dxa"/>
              <w:bottom w:w="100" w:type="dxa"/>
              <w:right w:w="100" w:type="dxa"/>
            </w:tcMar>
          </w:tcPr>
          <w:p w14:paraId="4A15B4D1" w14:textId="77777777" w:rsidR="00791291" w:rsidRPr="00C04993" w:rsidRDefault="000C22BE">
            <w:pPr>
              <w:widowControl w:val="0"/>
              <w:pBdr>
                <w:top w:val="nil"/>
                <w:left w:val="nil"/>
                <w:bottom w:val="nil"/>
                <w:right w:val="nil"/>
                <w:between w:val="nil"/>
              </w:pBdr>
              <w:spacing w:after="120"/>
              <w:rPr>
                <w:color w:val="auto"/>
              </w:rPr>
            </w:pPr>
            <w:r w:rsidRPr="00C04993">
              <w:rPr>
                <w:b/>
                <w:color w:val="auto"/>
              </w:rPr>
              <w:t>Base datos:</w:t>
            </w:r>
          </w:p>
        </w:tc>
        <w:tc>
          <w:tcPr>
            <w:tcW w:w="13755" w:type="dxa"/>
            <w:shd w:val="clear" w:color="auto" w:fill="auto"/>
            <w:tcMar>
              <w:top w:w="100" w:type="dxa"/>
              <w:left w:w="100" w:type="dxa"/>
              <w:bottom w:w="100" w:type="dxa"/>
              <w:right w:w="100" w:type="dxa"/>
            </w:tcMar>
          </w:tcPr>
          <w:p w14:paraId="3DC68760" w14:textId="77777777" w:rsidR="00791291" w:rsidRPr="00C04993" w:rsidRDefault="000C22BE">
            <w:pPr>
              <w:widowControl w:val="0"/>
              <w:pBdr>
                <w:top w:val="nil"/>
                <w:left w:val="nil"/>
                <w:bottom w:val="nil"/>
                <w:right w:val="nil"/>
                <w:between w:val="nil"/>
              </w:pBdr>
              <w:spacing w:after="120"/>
              <w:rPr>
                <w:color w:val="auto"/>
              </w:rPr>
            </w:pPr>
            <w:r w:rsidRPr="00C04993">
              <w:rPr>
                <w:color w:val="auto"/>
              </w:rPr>
              <w:t>conjunto ordenado y finito de operaciones que permite hallar la solución de un problema.</w:t>
            </w:r>
          </w:p>
        </w:tc>
      </w:tr>
      <w:tr w:rsidR="0040350B" w:rsidRPr="00C04993" w14:paraId="47695063" w14:textId="77777777">
        <w:tc>
          <w:tcPr>
            <w:tcW w:w="1935" w:type="dxa"/>
            <w:shd w:val="clear" w:color="auto" w:fill="auto"/>
            <w:tcMar>
              <w:top w:w="100" w:type="dxa"/>
              <w:left w:w="100" w:type="dxa"/>
              <w:bottom w:w="100" w:type="dxa"/>
              <w:right w:w="100" w:type="dxa"/>
            </w:tcMar>
          </w:tcPr>
          <w:p w14:paraId="474CCE03" w14:textId="77777777" w:rsidR="00791291" w:rsidRPr="00C04993" w:rsidRDefault="000C22BE">
            <w:pPr>
              <w:widowControl w:val="0"/>
              <w:spacing w:after="120"/>
              <w:rPr>
                <w:b/>
                <w:color w:val="auto"/>
              </w:rPr>
            </w:pPr>
            <w:r w:rsidRPr="00C04993">
              <w:rPr>
                <w:b/>
                <w:color w:val="auto"/>
              </w:rPr>
              <w:t>Concurrencia:</w:t>
            </w:r>
          </w:p>
        </w:tc>
        <w:tc>
          <w:tcPr>
            <w:tcW w:w="13755" w:type="dxa"/>
            <w:shd w:val="clear" w:color="auto" w:fill="auto"/>
            <w:tcMar>
              <w:top w:w="100" w:type="dxa"/>
              <w:left w:w="100" w:type="dxa"/>
              <w:bottom w:w="100" w:type="dxa"/>
              <w:right w:w="100" w:type="dxa"/>
            </w:tcMar>
          </w:tcPr>
          <w:p w14:paraId="688813B7" w14:textId="77777777" w:rsidR="00791291" w:rsidRPr="00C04993" w:rsidRDefault="000C22BE">
            <w:pPr>
              <w:widowControl w:val="0"/>
              <w:spacing w:after="120"/>
              <w:rPr>
                <w:color w:val="auto"/>
              </w:rPr>
            </w:pPr>
            <w:r w:rsidRPr="00C04993">
              <w:rPr>
                <w:color w:val="auto"/>
              </w:rPr>
              <w:t xml:space="preserve">cantidad de información registrada por segundo en un </w:t>
            </w:r>
            <w:r w:rsidR="00BE52FF" w:rsidRPr="00C04993">
              <w:rPr>
                <w:color w:val="auto"/>
              </w:rPr>
              <w:t>S</w:t>
            </w:r>
            <w:r w:rsidRPr="00C04993">
              <w:rPr>
                <w:color w:val="auto"/>
              </w:rPr>
              <w:t>GDB.</w:t>
            </w:r>
          </w:p>
        </w:tc>
      </w:tr>
      <w:tr w:rsidR="0040350B" w:rsidRPr="00C04993" w14:paraId="20BBCD19" w14:textId="77777777">
        <w:tc>
          <w:tcPr>
            <w:tcW w:w="1935" w:type="dxa"/>
            <w:shd w:val="clear" w:color="auto" w:fill="auto"/>
            <w:tcMar>
              <w:top w:w="100" w:type="dxa"/>
              <w:left w:w="100" w:type="dxa"/>
              <w:bottom w:w="100" w:type="dxa"/>
              <w:right w:w="100" w:type="dxa"/>
            </w:tcMar>
          </w:tcPr>
          <w:p w14:paraId="2E3DB7F0" w14:textId="77777777" w:rsidR="00791291" w:rsidRPr="00C04993" w:rsidRDefault="000C22BE">
            <w:pPr>
              <w:widowControl w:val="0"/>
              <w:spacing w:after="120"/>
              <w:rPr>
                <w:color w:val="auto"/>
              </w:rPr>
            </w:pPr>
            <w:bookmarkStart w:id="37" w:name="_heading=h.3dy6vkm" w:colFirst="0" w:colLast="0"/>
            <w:bookmarkEnd w:id="37"/>
            <w:r w:rsidRPr="00C04993">
              <w:rPr>
                <w:b/>
                <w:color w:val="auto"/>
              </w:rPr>
              <w:t>Colección:</w:t>
            </w:r>
          </w:p>
        </w:tc>
        <w:tc>
          <w:tcPr>
            <w:tcW w:w="13755" w:type="dxa"/>
            <w:shd w:val="clear" w:color="auto" w:fill="auto"/>
            <w:tcMar>
              <w:top w:w="100" w:type="dxa"/>
              <w:left w:w="100" w:type="dxa"/>
              <w:bottom w:w="100" w:type="dxa"/>
              <w:right w:w="100" w:type="dxa"/>
            </w:tcMar>
          </w:tcPr>
          <w:p w14:paraId="10C64117" w14:textId="77777777" w:rsidR="00791291" w:rsidRPr="00C04993" w:rsidRDefault="000C22BE">
            <w:pPr>
              <w:widowControl w:val="0"/>
              <w:spacing w:after="120"/>
              <w:rPr>
                <w:color w:val="auto"/>
              </w:rPr>
            </w:pPr>
            <w:r w:rsidRPr="00C04993">
              <w:rPr>
                <w:color w:val="auto"/>
              </w:rPr>
              <w:t>es un compendio de documentos que comparten una relación de estructura similar, no necesariamente igual para todos los objetos.</w:t>
            </w:r>
          </w:p>
        </w:tc>
      </w:tr>
      <w:tr w:rsidR="0040350B" w:rsidRPr="00C04993" w14:paraId="7F745D89" w14:textId="77777777">
        <w:tc>
          <w:tcPr>
            <w:tcW w:w="1935" w:type="dxa"/>
            <w:shd w:val="clear" w:color="auto" w:fill="auto"/>
            <w:tcMar>
              <w:top w:w="100" w:type="dxa"/>
              <w:left w:w="100" w:type="dxa"/>
              <w:bottom w:w="100" w:type="dxa"/>
              <w:right w:w="100" w:type="dxa"/>
            </w:tcMar>
          </w:tcPr>
          <w:p w14:paraId="5FB80555" w14:textId="0071735F" w:rsidR="00791291" w:rsidRPr="00C04993" w:rsidRDefault="000C22BE">
            <w:pPr>
              <w:widowControl w:val="0"/>
              <w:spacing w:after="120"/>
              <w:rPr>
                <w:b/>
                <w:color w:val="auto"/>
              </w:rPr>
            </w:pPr>
            <w:r w:rsidRPr="00C04993">
              <w:rPr>
                <w:b/>
                <w:color w:val="auto"/>
              </w:rPr>
              <w:t>DDL</w:t>
            </w:r>
            <w:r w:rsidR="00BF6F6D">
              <w:rPr>
                <w:b/>
                <w:color w:val="auto"/>
              </w:rPr>
              <w:t>:</w:t>
            </w:r>
          </w:p>
        </w:tc>
        <w:tc>
          <w:tcPr>
            <w:tcW w:w="13755" w:type="dxa"/>
            <w:shd w:val="clear" w:color="auto" w:fill="auto"/>
            <w:tcMar>
              <w:top w:w="100" w:type="dxa"/>
              <w:left w:w="100" w:type="dxa"/>
              <w:bottom w:w="100" w:type="dxa"/>
              <w:right w:w="100" w:type="dxa"/>
            </w:tcMar>
          </w:tcPr>
          <w:p w14:paraId="31B17222" w14:textId="77777777" w:rsidR="00791291" w:rsidRPr="00C04993" w:rsidRDefault="000C22BE">
            <w:pPr>
              <w:widowControl w:val="0"/>
              <w:spacing w:after="120"/>
              <w:rPr>
                <w:color w:val="auto"/>
              </w:rPr>
            </w:pPr>
            <w:r w:rsidRPr="00C04993">
              <w:rPr>
                <w:color w:val="auto"/>
              </w:rPr>
              <w:t>lenguaje de definición de datos.</w:t>
            </w:r>
          </w:p>
        </w:tc>
      </w:tr>
      <w:tr w:rsidR="0040350B" w:rsidRPr="00C04993" w14:paraId="3F39F435" w14:textId="77777777">
        <w:tc>
          <w:tcPr>
            <w:tcW w:w="1935" w:type="dxa"/>
            <w:shd w:val="clear" w:color="auto" w:fill="auto"/>
            <w:tcMar>
              <w:top w:w="100" w:type="dxa"/>
              <w:left w:w="100" w:type="dxa"/>
              <w:bottom w:w="100" w:type="dxa"/>
              <w:right w:w="100" w:type="dxa"/>
            </w:tcMar>
          </w:tcPr>
          <w:p w14:paraId="2E355325" w14:textId="77777777" w:rsidR="00791291" w:rsidRPr="00C04993" w:rsidRDefault="000C22BE">
            <w:pPr>
              <w:widowControl w:val="0"/>
              <w:spacing w:after="120"/>
              <w:rPr>
                <w:color w:val="auto"/>
              </w:rPr>
            </w:pPr>
            <w:r w:rsidRPr="00C04993">
              <w:rPr>
                <w:b/>
                <w:i/>
                <w:color w:val="auto"/>
              </w:rPr>
              <w:t>Daemon_memcached</w:t>
            </w:r>
            <w:r w:rsidRPr="00C04993">
              <w:rPr>
                <w:b/>
                <w:color w:val="auto"/>
              </w:rPr>
              <w:t>:</w:t>
            </w:r>
          </w:p>
        </w:tc>
        <w:tc>
          <w:tcPr>
            <w:tcW w:w="13755" w:type="dxa"/>
            <w:shd w:val="clear" w:color="auto" w:fill="auto"/>
            <w:tcMar>
              <w:top w:w="100" w:type="dxa"/>
              <w:left w:w="100" w:type="dxa"/>
              <w:bottom w:w="100" w:type="dxa"/>
              <w:right w:w="100" w:type="dxa"/>
            </w:tcMar>
          </w:tcPr>
          <w:p w14:paraId="4EC38E61" w14:textId="77777777" w:rsidR="00791291" w:rsidRPr="00C04993" w:rsidRDefault="000C22BE">
            <w:pPr>
              <w:widowControl w:val="0"/>
              <w:spacing w:after="120"/>
              <w:rPr>
                <w:color w:val="auto"/>
              </w:rPr>
            </w:pPr>
            <w:r w:rsidRPr="00C04993">
              <w:rPr>
                <w:color w:val="auto"/>
              </w:rPr>
              <w:t>almacena y recupera automáticamente datos de las tablas, convirtiendo el servidor MySQL en un rápido “almacén de clave-valor”.</w:t>
            </w:r>
          </w:p>
        </w:tc>
      </w:tr>
      <w:tr w:rsidR="0040350B" w:rsidRPr="00C04993" w14:paraId="42025BD0" w14:textId="77777777">
        <w:tc>
          <w:tcPr>
            <w:tcW w:w="1935" w:type="dxa"/>
            <w:shd w:val="clear" w:color="auto" w:fill="auto"/>
            <w:tcMar>
              <w:top w:w="100" w:type="dxa"/>
              <w:left w:w="100" w:type="dxa"/>
              <w:bottom w:w="100" w:type="dxa"/>
              <w:right w:w="100" w:type="dxa"/>
            </w:tcMar>
          </w:tcPr>
          <w:p w14:paraId="2D5A6E58" w14:textId="77777777" w:rsidR="00791291" w:rsidRPr="00C04993" w:rsidRDefault="000C22BE">
            <w:pPr>
              <w:widowControl w:val="0"/>
              <w:spacing w:after="120"/>
              <w:rPr>
                <w:b/>
                <w:color w:val="auto"/>
              </w:rPr>
            </w:pPr>
            <w:r w:rsidRPr="00C04993">
              <w:rPr>
                <w:b/>
                <w:color w:val="auto"/>
              </w:rPr>
              <w:t>Documento:</w:t>
            </w:r>
          </w:p>
        </w:tc>
        <w:tc>
          <w:tcPr>
            <w:tcW w:w="13755" w:type="dxa"/>
            <w:shd w:val="clear" w:color="auto" w:fill="auto"/>
            <w:tcMar>
              <w:top w:w="100" w:type="dxa"/>
              <w:left w:w="100" w:type="dxa"/>
              <w:bottom w:w="100" w:type="dxa"/>
              <w:right w:w="100" w:type="dxa"/>
            </w:tcMar>
          </w:tcPr>
          <w:p w14:paraId="0147FEB0" w14:textId="77777777" w:rsidR="00791291" w:rsidRPr="00C04993" w:rsidRDefault="000C22BE">
            <w:pPr>
              <w:widowControl w:val="0"/>
              <w:spacing w:after="120"/>
              <w:rPr>
                <w:color w:val="auto"/>
              </w:rPr>
            </w:pPr>
            <w:r w:rsidRPr="00C04993">
              <w:rPr>
                <w:color w:val="auto"/>
              </w:rPr>
              <w:t>en bases de datos no relacionales, un documento es un objeto en formato JSON que es almacenado en binario en el motor NoSQL (BSON).</w:t>
            </w:r>
          </w:p>
        </w:tc>
      </w:tr>
      <w:tr w:rsidR="0040350B" w:rsidRPr="00C04993" w14:paraId="0BB39D87" w14:textId="77777777">
        <w:tc>
          <w:tcPr>
            <w:tcW w:w="1935" w:type="dxa"/>
            <w:shd w:val="clear" w:color="auto" w:fill="auto"/>
            <w:tcMar>
              <w:top w:w="100" w:type="dxa"/>
              <w:left w:w="100" w:type="dxa"/>
              <w:bottom w:w="100" w:type="dxa"/>
              <w:right w:w="100" w:type="dxa"/>
            </w:tcMar>
          </w:tcPr>
          <w:p w14:paraId="6F89050A" w14:textId="77777777" w:rsidR="00791291" w:rsidRPr="00C04993" w:rsidRDefault="000C22BE">
            <w:pPr>
              <w:widowControl w:val="0"/>
              <w:spacing w:after="120"/>
              <w:rPr>
                <w:b/>
                <w:color w:val="auto"/>
              </w:rPr>
            </w:pPr>
            <w:r w:rsidRPr="00C04993">
              <w:rPr>
                <w:b/>
                <w:color w:val="auto"/>
              </w:rPr>
              <w:t>DML:</w:t>
            </w:r>
          </w:p>
        </w:tc>
        <w:tc>
          <w:tcPr>
            <w:tcW w:w="13755" w:type="dxa"/>
            <w:shd w:val="clear" w:color="auto" w:fill="auto"/>
            <w:tcMar>
              <w:top w:w="100" w:type="dxa"/>
              <w:left w:w="100" w:type="dxa"/>
              <w:bottom w:w="100" w:type="dxa"/>
              <w:right w:w="100" w:type="dxa"/>
            </w:tcMar>
          </w:tcPr>
          <w:p w14:paraId="76934B10" w14:textId="77777777" w:rsidR="00791291" w:rsidRPr="00C04993" w:rsidRDefault="000C22BE">
            <w:pPr>
              <w:widowControl w:val="0"/>
              <w:spacing w:after="120"/>
              <w:rPr>
                <w:color w:val="auto"/>
              </w:rPr>
            </w:pPr>
            <w:r w:rsidRPr="00C04993">
              <w:rPr>
                <w:color w:val="auto"/>
              </w:rPr>
              <w:t>lenguaje de Manipulación de datos.</w:t>
            </w:r>
          </w:p>
        </w:tc>
      </w:tr>
      <w:tr w:rsidR="0040350B" w:rsidRPr="00C04993" w14:paraId="405DAA4B" w14:textId="77777777">
        <w:tc>
          <w:tcPr>
            <w:tcW w:w="1935" w:type="dxa"/>
            <w:shd w:val="clear" w:color="auto" w:fill="auto"/>
            <w:tcMar>
              <w:top w:w="100" w:type="dxa"/>
              <w:left w:w="100" w:type="dxa"/>
              <w:bottom w:w="100" w:type="dxa"/>
              <w:right w:w="100" w:type="dxa"/>
            </w:tcMar>
          </w:tcPr>
          <w:p w14:paraId="04AEE923" w14:textId="77777777" w:rsidR="00791291" w:rsidRPr="00C04993" w:rsidRDefault="000C22BE">
            <w:pPr>
              <w:widowControl w:val="0"/>
              <w:spacing w:after="120"/>
              <w:rPr>
                <w:color w:val="auto"/>
              </w:rPr>
            </w:pPr>
            <w:r w:rsidRPr="00C04993">
              <w:rPr>
                <w:b/>
                <w:color w:val="auto"/>
              </w:rPr>
              <w:t>Metadatos:</w:t>
            </w:r>
          </w:p>
        </w:tc>
        <w:tc>
          <w:tcPr>
            <w:tcW w:w="13755" w:type="dxa"/>
            <w:shd w:val="clear" w:color="auto" w:fill="auto"/>
            <w:tcMar>
              <w:top w:w="100" w:type="dxa"/>
              <w:left w:w="100" w:type="dxa"/>
              <w:bottom w:w="100" w:type="dxa"/>
              <w:right w:w="100" w:type="dxa"/>
            </w:tcMar>
          </w:tcPr>
          <w:p w14:paraId="453293D2" w14:textId="77777777" w:rsidR="00791291" w:rsidRPr="00C04993" w:rsidRDefault="000C22BE">
            <w:pPr>
              <w:widowControl w:val="0"/>
              <w:spacing w:after="120"/>
              <w:rPr>
                <w:color w:val="auto"/>
              </w:rPr>
            </w:pPr>
            <w:r w:rsidRPr="00C04993">
              <w:rPr>
                <w:color w:val="auto"/>
              </w:rPr>
              <w:t>conjunto unitario de instrucciones que permite a una computadora realizar funciones diversas, como el tratamiento de textos, el diseño de gráficos, la resolución de problemas matemáticos, el manejo de bancos de datos.</w:t>
            </w:r>
          </w:p>
        </w:tc>
      </w:tr>
      <w:tr w:rsidR="0040350B" w:rsidRPr="00C04993" w14:paraId="65D09918" w14:textId="77777777">
        <w:tc>
          <w:tcPr>
            <w:tcW w:w="1935" w:type="dxa"/>
            <w:shd w:val="clear" w:color="auto" w:fill="auto"/>
            <w:tcMar>
              <w:top w:w="100" w:type="dxa"/>
              <w:left w:w="100" w:type="dxa"/>
              <w:bottom w:w="100" w:type="dxa"/>
              <w:right w:w="100" w:type="dxa"/>
            </w:tcMar>
          </w:tcPr>
          <w:p w14:paraId="645AD244" w14:textId="77777777" w:rsidR="00791291" w:rsidRPr="00C04993" w:rsidRDefault="000C22BE">
            <w:pPr>
              <w:widowControl w:val="0"/>
              <w:spacing w:after="120"/>
              <w:rPr>
                <w:b/>
                <w:color w:val="auto"/>
              </w:rPr>
            </w:pPr>
            <w:r w:rsidRPr="00C04993">
              <w:rPr>
                <w:b/>
                <w:color w:val="auto"/>
              </w:rPr>
              <w:t>Mongodb:</w:t>
            </w:r>
          </w:p>
        </w:tc>
        <w:tc>
          <w:tcPr>
            <w:tcW w:w="13755" w:type="dxa"/>
            <w:shd w:val="clear" w:color="auto" w:fill="auto"/>
            <w:tcMar>
              <w:top w:w="100" w:type="dxa"/>
              <w:left w:w="100" w:type="dxa"/>
              <w:bottom w:w="100" w:type="dxa"/>
              <w:right w:w="100" w:type="dxa"/>
            </w:tcMar>
          </w:tcPr>
          <w:p w14:paraId="0B415E70" w14:textId="77777777" w:rsidR="00791291" w:rsidRPr="00C04993" w:rsidRDefault="000C22BE">
            <w:pPr>
              <w:widowControl w:val="0"/>
              <w:spacing w:after="120"/>
              <w:rPr>
                <w:color w:val="auto"/>
              </w:rPr>
            </w:pPr>
            <w:r w:rsidRPr="00C04993">
              <w:rPr>
                <w:color w:val="auto"/>
              </w:rPr>
              <w:t>Gestor de Bases de Datos NoSQL.</w:t>
            </w:r>
          </w:p>
        </w:tc>
      </w:tr>
      <w:tr w:rsidR="0040350B" w:rsidRPr="00C04993" w14:paraId="637D4DE2" w14:textId="77777777">
        <w:tc>
          <w:tcPr>
            <w:tcW w:w="1935" w:type="dxa"/>
            <w:shd w:val="clear" w:color="auto" w:fill="auto"/>
            <w:tcMar>
              <w:top w:w="100" w:type="dxa"/>
              <w:left w:w="100" w:type="dxa"/>
              <w:bottom w:w="100" w:type="dxa"/>
              <w:right w:w="100" w:type="dxa"/>
            </w:tcMar>
          </w:tcPr>
          <w:p w14:paraId="0E8E2695" w14:textId="77777777" w:rsidR="00791291" w:rsidRPr="00C04993" w:rsidRDefault="00BE52FF">
            <w:pPr>
              <w:widowControl w:val="0"/>
              <w:spacing w:after="120"/>
              <w:rPr>
                <w:b/>
                <w:color w:val="auto"/>
              </w:rPr>
            </w:pPr>
            <w:r w:rsidRPr="00C04993">
              <w:rPr>
                <w:b/>
                <w:color w:val="auto"/>
              </w:rPr>
              <w:t>MySQL</w:t>
            </w:r>
            <w:r w:rsidR="000C22BE" w:rsidRPr="00C04993">
              <w:rPr>
                <w:b/>
                <w:color w:val="auto"/>
              </w:rPr>
              <w:t>:</w:t>
            </w:r>
          </w:p>
        </w:tc>
        <w:tc>
          <w:tcPr>
            <w:tcW w:w="13755" w:type="dxa"/>
            <w:shd w:val="clear" w:color="auto" w:fill="auto"/>
            <w:tcMar>
              <w:top w:w="100" w:type="dxa"/>
              <w:left w:w="100" w:type="dxa"/>
              <w:bottom w:w="100" w:type="dxa"/>
              <w:right w:w="100" w:type="dxa"/>
            </w:tcMar>
          </w:tcPr>
          <w:p w14:paraId="7E6AD514" w14:textId="77777777" w:rsidR="00791291" w:rsidRPr="00C04993" w:rsidRDefault="000C22BE">
            <w:pPr>
              <w:widowControl w:val="0"/>
              <w:spacing w:after="120"/>
              <w:rPr>
                <w:color w:val="auto"/>
              </w:rPr>
            </w:pPr>
            <w:r w:rsidRPr="00C04993">
              <w:rPr>
                <w:color w:val="auto"/>
              </w:rPr>
              <w:t>Gestor de Bases de Datos SQL</w:t>
            </w:r>
          </w:p>
        </w:tc>
      </w:tr>
      <w:tr w:rsidR="0040350B" w:rsidRPr="00C04993" w14:paraId="1A3E958D" w14:textId="77777777">
        <w:tc>
          <w:tcPr>
            <w:tcW w:w="1935" w:type="dxa"/>
            <w:shd w:val="clear" w:color="auto" w:fill="auto"/>
            <w:tcMar>
              <w:top w:w="100" w:type="dxa"/>
              <w:left w:w="100" w:type="dxa"/>
              <w:bottom w:w="100" w:type="dxa"/>
              <w:right w:w="100" w:type="dxa"/>
            </w:tcMar>
          </w:tcPr>
          <w:p w14:paraId="5921CD6A" w14:textId="77777777" w:rsidR="00791291" w:rsidRPr="00C04993" w:rsidRDefault="000C22BE">
            <w:pPr>
              <w:widowControl w:val="0"/>
              <w:spacing w:after="120"/>
              <w:rPr>
                <w:b/>
                <w:color w:val="auto"/>
              </w:rPr>
            </w:pPr>
            <w:r w:rsidRPr="00C04993">
              <w:rPr>
                <w:b/>
                <w:color w:val="auto"/>
              </w:rPr>
              <w:t>NoSQL:</w:t>
            </w:r>
          </w:p>
        </w:tc>
        <w:tc>
          <w:tcPr>
            <w:tcW w:w="13755" w:type="dxa"/>
            <w:shd w:val="clear" w:color="auto" w:fill="auto"/>
            <w:tcMar>
              <w:top w:w="100" w:type="dxa"/>
              <w:left w:w="100" w:type="dxa"/>
              <w:bottom w:w="100" w:type="dxa"/>
              <w:right w:w="100" w:type="dxa"/>
            </w:tcMar>
          </w:tcPr>
          <w:p w14:paraId="00D22E15" w14:textId="77777777" w:rsidR="00791291" w:rsidRPr="00C04993" w:rsidRDefault="000C22BE">
            <w:pPr>
              <w:widowControl w:val="0"/>
              <w:spacing w:after="120"/>
              <w:rPr>
                <w:color w:val="auto"/>
              </w:rPr>
            </w:pPr>
            <w:r w:rsidRPr="00C04993">
              <w:rPr>
                <w:color w:val="auto"/>
              </w:rPr>
              <w:t>considerado como un paradigma para la administración de bases de datos que se adapta a una amplia variedad de modelos de datos, formatos de valor clave, documento, columnas y gráficos.</w:t>
            </w:r>
          </w:p>
        </w:tc>
      </w:tr>
      <w:tr w:rsidR="00791291" w:rsidRPr="00C04993" w14:paraId="0DD04CD4" w14:textId="77777777">
        <w:tc>
          <w:tcPr>
            <w:tcW w:w="1935" w:type="dxa"/>
            <w:shd w:val="clear" w:color="auto" w:fill="auto"/>
            <w:tcMar>
              <w:top w:w="100" w:type="dxa"/>
              <w:left w:w="100" w:type="dxa"/>
              <w:bottom w:w="100" w:type="dxa"/>
              <w:right w:w="100" w:type="dxa"/>
            </w:tcMar>
          </w:tcPr>
          <w:p w14:paraId="6DFC055B" w14:textId="77777777" w:rsidR="00791291" w:rsidRPr="00C04993" w:rsidRDefault="000C22BE">
            <w:pPr>
              <w:widowControl w:val="0"/>
              <w:spacing w:after="120"/>
              <w:rPr>
                <w:b/>
                <w:color w:val="auto"/>
              </w:rPr>
            </w:pPr>
            <w:r w:rsidRPr="00C04993">
              <w:rPr>
                <w:b/>
                <w:color w:val="auto"/>
              </w:rPr>
              <w:t xml:space="preserve">SQL: </w:t>
            </w:r>
          </w:p>
        </w:tc>
        <w:tc>
          <w:tcPr>
            <w:tcW w:w="13755" w:type="dxa"/>
            <w:shd w:val="clear" w:color="auto" w:fill="auto"/>
            <w:tcMar>
              <w:top w:w="100" w:type="dxa"/>
              <w:left w:w="100" w:type="dxa"/>
              <w:bottom w:w="100" w:type="dxa"/>
              <w:right w:w="100" w:type="dxa"/>
            </w:tcMar>
          </w:tcPr>
          <w:p w14:paraId="7866762B" w14:textId="77777777" w:rsidR="00791291" w:rsidRPr="00C04993" w:rsidRDefault="000C22BE">
            <w:pPr>
              <w:widowControl w:val="0"/>
              <w:spacing w:after="120"/>
              <w:rPr>
                <w:color w:val="auto"/>
              </w:rPr>
            </w:pPr>
            <w:r w:rsidRPr="00C04993">
              <w:rPr>
                <w:color w:val="auto"/>
              </w:rPr>
              <w:t>lenguaje de consulta estructurado, contiene relaciones entre tablas las cuales contienen registros.</w:t>
            </w:r>
          </w:p>
        </w:tc>
      </w:tr>
    </w:tbl>
    <w:p w14:paraId="0B202893" w14:textId="77777777" w:rsidR="00791291" w:rsidRPr="00C04993" w:rsidRDefault="00791291">
      <w:pPr>
        <w:tabs>
          <w:tab w:val="left" w:pos="9945"/>
        </w:tabs>
        <w:spacing w:after="120" w:line="240" w:lineRule="auto"/>
      </w:pPr>
    </w:p>
    <w:p w14:paraId="6BC154C9" w14:textId="77777777" w:rsidR="00791291" w:rsidRPr="00C04993" w:rsidRDefault="000C22BE">
      <w:pPr>
        <w:tabs>
          <w:tab w:val="left" w:pos="9945"/>
        </w:tabs>
        <w:spacing w:after="120" w:line="240" w:lineRule="auto"/>
      </w:pPr>
      <w:r w:rsidRPr="00C04993">
        <w:tab/>
      </w:r>
    </w:p>
    <w:p w14:paraId="72DE8480" w14:textId="77777777" w:rsidR="00791291" w:rsidRPr="00C04993" w:rsidRDefault="005B368C">
      <w:pPr>
        <w:pStyle w:val="Ttulo1"/>
        <w:rPr>
          <w:sz w:val="22"/>
          <w:szCs w:val="22"/>
        </w:rPr>
      </w:pPr>
      <w:r w:rsidRPr="00C04993">
        <w:rPr>
          <w:sz w:val="22"/>
          <w:szCs w:val="22"/>
        </w:rPr>
        <w:t>Referentes bibliográficos</w:t>
      </w:r>
    </w:p>
    <w:tbl>
      <w:tblPr>
        <w:tblStyle w:val="afffff0"/>
        <w:tblW w:w="1529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72"/>
        <w:gridCol w:w="12527"/>
      </w:tblGrid>
      <w:tr w:rsidR="0040350B" w:rsidRPr="00C04993" w14:paraId="5E16CA57" w14:textId="77777777">
        <w:trPr>
          <w:trHeight w:val="657"/>
        </w:trPr>
        <w:tc>
          <w:tcPr>
            <w:tcW w:w="2772" w:type="dxa"/>
            <w:shd w:val="clear" w:color="auto" w:fill="C9DAF8"/>
            <w:tcMar>
              <w:top w:w="100" w:type="dxa"/>
              <w:left w:w="100" w:type="dxa"/>
              <w:bottom w:w="100" w:type="dxa"/>
              <w:right w:w="100" w:type="dxa"/>
            </w:tcMar>
          </w:tcPr>
          <w:p w14:paraId="5D8E087A" w14:textId="77777777" w:rsidR="00791291" w:rsidRPr="00C04993" w:rsidRDefault="000C22BE">
            <w:pPr>
              <w:widowControl w:val="0"/>
              <w:spacing w:after="120"/>
              <w:jc w:val="center"/>
              <w:rPr>
                <w:b/>
                <w:color w:val="auto"/>
              </w:rPr>
            </w:pPr>
            <w:r w:rsidRPr="00C04993">
              <w:rPr>
                <w:b/>
                <w:color w:val="auto"/>
              </w:rPr>
              <w:t>Tipo de recurso</w:t>
            </w:r>
          </w:p>
        </w:tc>
        <w:tc>
          <w:tcPr>
            <w:tcW w:w="12527" w:type="dxa"/>
            <w:shd w:val="clear" w:color="auto" w:fill="C9DAF8"/>
            <w:tcMar>
              <w:top w:w="100" w:type="dxa"/>
              <w:left w:w="100" w:type="dxa"/>
              <w:bottom w:w="100" w:type="dxa"/>
              <w:right w:w="100" w:type="dxa"/>
            </w:tcMar>
          </w:tcPr>
          <w:p w14:paraId="2CE81267" w14:textId="77777777" w:rsidR="00791291" w:rsidRPr="00C04993" w:rsidRDefault="000C22BE">
            <w:pPr>
              <w:pStyle w:val="Ttulo"/>
              <w:spacing w:after="120"/>
              <w:jc w:val="center"/>
              <w:rPr>
                <w:color w:val="auto"/>
                <w:sz w:val="22"/>
                <w:szCs w:val="22"/>
              </w:rPr>
            </w:pPr>
            <w:bookmarkStart w:id="38" w:name="_heading=h.m1bx7cjh6jpc" w:colFirst="0" w:colLast="0"/>
            <w:bookmarkEnd w:id="38"/>
            <w:r w:rsidRPr="00C04993">
              <w:rPr>
                <w:color w:val="auto"/>
                <w:sz w:val="22"/>
                <w:szCs w:val="22"/>
              </w:rPr>
              <w:t>Bibliografía</w:t>
            </w:r>
          </w:p>
        </w:tc>
      </w:tr>
      <w:tr w:rsidR="0040350B" w:rsidRPr="00C04993" w14:paraId="3097A3C3" w14:textId="77777777">
        <w:trPr>
          <w:trHeight w:val="420"/>
        </w:trPr>
        <w:tc>
          <w:tcPr>
            <w:tcW w:w="15299" w:type="dxa"/>
            <w:gridSpan w:val="2"/>
            <w:shd w:val="clear" w:color="auto" w:fill="auto"/>
            <w:tcMar>
              <w:top w:w="100" w:type="dxa"/>
              <w:left w:w="100" w:type="dxa"/>
              <w:bottom w:w="100" w:type="dxa"/>
              <w:right w:w="100" w:type="dxa"/>
            </w:tcMar>
          </w:tcPr>
          <w:p w14:paraId="2B5D4C0A" w14:textId="77777777" w:rsidR="00937241" w:rsidRPr="00C04993" w:rsidRDefault="000C22BE">
            <w:pPr>
              <w:widowControl w:val="0"/>
              <w:spacing w:after="120"/>
              <w:rPr>
                <w:i/>
                <w:color w:val="auto"/>
              </w:rPr>
            </w:pPr>
            <w:bookmarkStart w:id="39" w:name="_heading=h.1wfpiw9sm7l" w:colFirst="0" w:colLast="0"/>
            <w:bookmarkEnd w:id="39"/>
            <w:r w:rsidRPr="00C04993">
              <w:rPr>
                <w:color w:val="auto"/>
              </w:rPr>
              <w:t xml:space="preserve">Arduino, G., &amp; Alfonzo, P. L. (2018). </w:t>
            </w:r>
            <w:r w:rsidRPr="00C04993">
              <w:rPr>
                <w:i/>
                <w:iCs/>
                <w:color w:val="auto"/>
              </w:rPr>
              <w:t>Técnicas de control de concurrencia en base de datos: implementación en un sistema de gestión</w:t>
            </w:r>
            <w:r w:rsidRPr="00C04993">
              <w:rPr>
                <w:color w:val="auto"/>
              </w:rPr>
              <w:t xml:space="preserve">. In </w:t>
            </w:r>
            <w:r w:rsidRPr="00C04993">
              <w:rPr>
                <w:i/>
                <w:color w:val="auto"/>
              </w:rPr>
              <w:t xml:space="preserve">XXIV Congreso Argentino de Ciencias de la Computación. </w:t>
            </w:r>
            <w:hyperlink r:id="rId88">
              <w:r w:rsidRPr="00C04993">
                <w:rPr>
                  <w:color w:val="auto"/>
                  <w:u w:val="single"/>
                </w:rPr>
                <w:t>http://sedici.unlp.edu.ar/handle/10915/73561</w:t>
              </w:r>
            </w:hyperlink>
          </w:p>
          <w:p w14:paraId="353AECB5" w14:textId="77777777" w:rsidR="00937241" w:rsidRPr="00C04993" w:rsidRDefault="00937241">
            <w:pPr>
              <w:widowControl w:val="0"/>
              <w:spacing w:after="120"/>
              <w:rPr>
                <w:color w:val="auto"/>
                <w:u w:val="single"/>
              </w:rPr>
            </w:pPr>
          </w:p>
        </w:tc>
      </w:tr>
      <w:tr w:rsidR="0040350B" w:rsidRPr="00C04993" w14:paraId="6CF4E73D" w14:textId="77777777">
        <w:trPr>
          <w:trHeight w:val="420"/>
        </w:trPr>
        <w:tc>
          <w:tcPr>
            <w:tcW w:w="15299" w:type="dxa"/>
            <w:gridSpan w:val="2"/>
            <w:shd w:val="clear" w:color="auto" w:fill="auto"/>
            <w:tcMar>
              <w:top w:w="100" w:type="dxa"/>
              <w:left w:w="100" w:type="dxa"/>
              <w:bottom w:w="100" w:type="dxa"/>
              <w:right w:w="100" w:type="dxa"/>
            </w:tcMar>
          </w:tcPr>
          <w:p w14:paraId="447238AC" w14:textId="77777777" w:rsidR="00791291" w:rsidRPr="00C04993" w:rsidRDefault="00000000">
            <w:pPr>
              <w:widowControl w:val="0"/>
              <w:spacing w:after="120"/>
              <w:rPr>
                <w:color w:val="auto"/>
              </w:rPr>
            </w:pPr>
            <w:hyperlink r:id="rId89">
              <w:r w:rsidR="000C22BE" w:rsidRPr="00C04993">
                <w:rPr>
                  <w:color w:val="auto"/>
                </w:rPr>
                <w:t>Escobar, O., Núñez, J &amp;</w:t>
              </w:r>
            </w:hyperlink>
            <w:hyperlink r:id="rId90">
              <w:r w:rsidR="000C22BE" w:rsidRPr="00C04993">
                <w:rPr>
                  <w:color w:val="auto"/>
                </w:rPr>
                <w:t xml:space="preserve"> Pulido, E</w:t>
              </w:r>
            </w:hyperlink>
            <w:r w:rsidR="000C22BE" w:rsidRPr="00C04993">
              <w:rPr>
                <w:color w:val="auto"/>
              </w:rPr>
              <w:t>. (2019</w:t>
            </w:r>
            <w:r w:rsidR="000C22BE" w:rsidRPr="00C04993">
              <w:rPr>
                <w:i/>
                <w:iCs/>
                <w:color w:val="auto"/>
              </w:rPr>
              <w:t xml:space="preserve">). </w:t>
            </w:r>
            <w:hyperlink r:id="rId91">
              <w:r w:rsidR="000C22BE" w:rsidRPr="00C04993">
                <w:rPr>
                  <w:i/>
                  <w:iCs/>
                  <w:color w:val="auto"/>
                </w:rPr>
                <w:t>Base de datos</w:t>
              </w:r>
            </w:hyperlink>
            <w:r w:rsidR="000C22BE" w:rsidRPr="00C04993">
              <w:rPr>
                <w:color w:val="auto"/>
              </w:rPr>
              <w:t xml:space="preserve">. Editorial Patria.  </w:t>
            </w:r>
            <w:hyperlink r:id="rId92">
              <w:r w:rsidR="000C22BE" w:rsidRPr="00C04993">
                <w:rPr>
                  <w:color w:val="auto"/>
                  <w:u w:val="single"/>
                </w:rPr>
                <w:t>https://elibro-net.bdigital.sena.edu.co/es/ereader/senavirtual/121283?page=214</w:t>
              </w:r>
            </w:hyperlink>
          </w:p>
        </w:tc>
      </w:tr>
      <w:tr w:rsidR="0040350B" w:rsidRPr="00C04993" w14:paraId="6BB77E1E" w14:textId="77777777">
        <w:trPr>
          <w:trHeight w:val="420"/>
        </w:trPr>
        <w:tc>
          <w:tcPr>
            <w:tcW w:w="15299" w:type="dxa"/>
            <w:gridSpan w:val="2"/>
            <w:shd w:val="clear" w:color="auto" w:fill="auto"/>
            <w:tcMar>
              <w:top w:w="100" w:type="dxa"/>
              <w:left w:w="100" w:type="dxa"/>
              <w:bottom w:w="100" w:type="dxa"/>
              <w:right w:w="100" w:type="dxa"/>
            </w:tcMar>
          </w:tcPr>
          <w:p w14:paraId="0A57F750" w14:textId="77777777" w:rsidR="00791291" w:rsidRPr="00C04993" w:rsidRDefault="000C22BE">
            <w:pPr>
              <w:widowControl w:val="0"/>
              <w:shd w:val="clear" w:color="auto" w:fill="FFFFFF"/>
              <w:rPr>
                <w:color w:val="auto"/>
              </w:rPr>
            </w:pPr>
            <w:r w:rsidRPr="00C04993">
              <w:rPr>
                <w:color w:val="auto"/>
              </w:rPr>
              <w:t xml:space="preserve">González, E. (2015). </w:t>
            </w:r>
            <w:r w:rsidRPr="00C04993">
              <w:rPr>
                <w:i/>
                <w:color w:val="auto"/>
              </w:rPr>
              <w:t>Salvaguarda y seguridad de los datos: administración de bases de datos (UF1473).</w:t>
            </w:r>
            <w:r w:rsidRPr="00C04993">
              <w:rPr>
                <w:color w:val="auto"/>
              </w:rPr>
              <w:t xml:space="preserve"> IC Editorial. </w:t>
            </w:r>
            <w:hyperlink r:id="rId93">
              <w:r w:rsidRPr="00C04993">
                <w:rPr>
                  <w:color w:val="auto"/>
                  <w:u w:val="single"/>
                </w:rPr>
                <w:t>https://elibro-net.bdigital.sena.edu.co/es/lc/senavirtual/titulos/44140</w:t>
              </w:r>
            </w:hyperlink>
          </w:p>
        </w:tc>
      </w:tr>
      <w:tr w:rsidR="0040350B" w:rsidRPr="00C04993" w14:paraId="15697343" w14:textId="77777777">
        <w:trPr>
          <w:trHeight w:val="420"/>
        </w:trPr>
        <w:tc>
          <w:tcPr>
            <w:tcW w:w="15299" w:type="dxa"/>
            <w:gridSpan w:val="2"/>
            <w:shd w:val="clear" w:color="auto" w:fill="auto"/>
            <w:tcMar>
              <w:top w:w="100" w:type="dxa"/>
              <w:left w:w="100" w:type="dxa"/>
              <w:bottom w:w="100" w:type="dxa"/>
              <w:right w:w="100" w:type="dxa"/>
            </w:tcMar>
          </w:tcPr>
          <w:p w14:paraId="796E3EBB" w14:textId="77777777" w:rsidR="00791291" w:rsidRPr="00C04993" w:rsidRDefault="000C22BE">
            <w:pPr>
              <w:widowControl w:val="0"/>
              <w:shd w:val="clear" w:color="auto" w:fill="FFFFFF"/>
              <w:spacing w:after="120"/>
              <w:rPr>
                <w:color w:val="auto"/>
              </w:rPr>
            </w:pPr>
            <w:r w:rsidRPr="00C04993">
              <w:rPr>
                <w:color w:val="auto"/>
              </w:rPr>
              <w:t xml:space="preserve">Marqués, M. (2009). </w:t>
            </w:r>
            <w:r w:rsidRPr="00C04993">
              <w:rPr>
                <w:i/>
                <w:color w:val="auto"/>
              </w:rPr>
              <w:t>Bases de datos</w:t>
            </w:r>
            <w:r w:rsidRPr="00C04993">
              <w:rPr>
                <w:color w:val="auto"/>
              </w:rPr>
              <w:t xml:space="preserve">. D - Universitat Jaume I. Servei de Comunicació i Publicacions. </w:t>
            </w:r>
            <w:hyperlink r:id="rId94">
              <w:r w:rsidRPr="00C04993">
                <w:rPr>
                  <w:color w:val="auto"/>
                  <w:u w:val="single"/>
                </w:rPr>
                <w:t>https://elibro-net.bdigital.sena.edu.co/es/lc/senavirtual/titulos/51645</w:t>
              </w:r>
            </w:hyperlink>
          </w:p>
        </w:tc>
      </w:tr>
      <w:tr w:rsidR="0040350B" w:rsidRPr="00C04993" w14:paraId="4BF7F786" w14:textId="77777777">
        <w:trPr>
          <w:trHeight w:val="420"/>
        </w:trPr>
        <w:tc>
          <w:tcPr>
            <w:tcW w:w="15299" w:type="dxa"/>
            <w:gridSpan w:val="2"/>
            <w:shd w:val="clear" w:color="auto" w:fill="auto"/>
            <w:tcMar>
              <w:top w:w="100" w:type="dxa"/>
              <w:left w:w="100" w:type="dxa"/>
              <w:bottom w:w="100" w:type="dxa"/>
              <w:right w:w="100" w:type="dxa"/>
            </w:tcMar>
          </w:tcPr>
          <w:p w14:paraId="09779767" w14:textId="77777777" w:rsidR="00791291" w:rsidRPr="00C04993" w:rsidRDefault="000C22BE">
            <w:pPr>
              <w:pStyle w:val="Ttulo3"/>
              <w:keepNext w:val="0"/>
              <w:keepLines w:val="0"/>
              <w:widowControl w:val="0"/>
              <w:shd w:val="clear" w:color="auto" w:fill="FFFFFF"/>
              <w:spacing w:before="0" w:after="0"/>
              <w:outlineLvl w:val="2"/>
              <w:rPr>
                <w:color w:val="auto"/>
                <w:sz w:val="22"/>
                <w:szCs w:val="22"/>
              </w:rPr>
            </w:pPr>
            <w:r w:rsidRPr="00C04993">
              <w:rPr>
                <w:color w:val="auto"/>
                <w:sz w:val="22"/>
                <w:szCs w:val="22"/>
              </w:rPr>
              <w:t xml:space="preserve">Mongodb. (2022). MongoDB, Inc. </w:t>
            </w:r>
            <w:hyperlink r:id="rId95">
              <w:r w:rsidRPr="00C04993">
                <w:rPr>
                  <w:color w:val="auto"/>
                  <w:sz w:val="22"/>
                  <w:szCs w:val="22"/>
                  <w:u w:val="single"/>
                </w:rPr>
                <w:t>https://www.mongodb.com/docs/v5.0/security/</w:t>
              </w:r>
            </w:hyperlink>
          </w:p>
        </w:tc>
      </w:tr>
      <w:tr w:rsidR="0040350B" w:rsidRPr="00C04993" w14:paraId="5B76CDF8" w14:textId="77777777">
        <w:trPr>
          <w:trHeight w:val="470"/>
        </w:trPr>
        <w:tc>
          <w:tcPr>
            <w:tcW w:w="15299" w:type="dxa"/>
            <w:gridSpan w:val="2"/>
            <w:shd w:val="clear" w:color="auto" w:fill="auto"/>
            <w:tcMar>
              <w:top w:w="100" w:type="dxa"/>
              <w:left w:w="100" w:type="dxa"/>
              <w:bottom w:w="100" w:type="dxa"/>
              <w:right w:w="100" w:type="dxa"/>
            </w:tcMar>
          </w:tcPr>
          <w:p w14:paraId="02DFB6DC" w14:textId="77777777" w:rsidR="00791291" w:rsidRPr="00C04993" w:rsidRDefault="000C22BE">
            <w:pPr>
              <w:pStyle w:val="Ttulo3"/>
              <w:keepNext w:val="0"/>
              <w:keepLines w:val="0"/>
              <w:widowControl w:val="0"/>
              <w:shd w:val="clear" w:color="auto" w:fill="FFFFFF"/>
              <w:spacing w:before="0" w:after="0"/>
              <w:outlineLvl w:val="2"/>
              <w:rPr>
                <w:color w:val="auto"/>
                <w:sz w:val="22"/>
                <w:szCs w:val="22"/>
              </w:rPr>
            </w:pPr>
            <w:bookmarkStart w:id="40" w:name="_heading=h.xtdwzfmn0f25" w:colFirst="0" w:colLast="0"/>
            <w:bookmarkEnd w:id="40"/>
            <w:r w:rsidRPr="00C04993">
              <w:rPr>
                <w:color w:val="auto"/>
                <w:sz w:val="22"/>
                <w:szCs w:val="22"/>
              </w:rPr>
              <w:t xml:space="preserve">Mysql. (2022). </w:t>
            </w:r>
            <w:r w:rsidRPr="00C04993">
              <w:rPr>
                <w:i/>
                <w:iCs/>
                <w:color w:val="auto"/>
                <w:sz w:val="22"/>
                <w:szCs w:val="22"/>
              </w:rPr>
              <w:t>Administración de Bases de datos</w:t>
            </w:r>
            <w:r w:rsidRPr="00C04993">
              <w:rPr>
                <w:color w:val="auto"/>
                <w:sz w:val="22"/>
                <w:szCs w:val="22"/>
              </w:rPr>
              <w:t xml:space="preserve"> Mysql. </w:t>
            </w:r>
            <w:hyperlink r:id="rId96">
              <w:r w:rsidRPr="00C04993">
                <w:rPr>
                  <w:color w:val="auto"/>
                  <w:sz w:val="22"/>
                  <w:szCs w:val="22"/>
                  <w:u w:val="single"/>
                </w:rPr>
                <w:t>https://dev.mysql.com/doc/refman/8.0/en/user-names.html</w:t>
              </w:r>
            </w:hyperlink>
          </w:p>
        </w:tc>
      </w:tr>
      <w:tr w:rsidR="00791291" w:rsidRPr="0040350B" w14:paraId="60AA4E4B" w14:textId="77777777">
        <w:trPr>
          <w:trHeight w:val="420"/>
        </w:trPr>
        <w:tc>
          <w:tcPr>
            <w:tcW w:w="15299" w:type="dxa"/>
            <w:gridSpan w:val="2"/>
            <w:shd w:val="clear" w:color="auto" w:fill="auto"/>
            <w:tcMar>
              <w:top w:w="100" w:type="dxa"/>
              <w:left w:w="100" w:type="dxa"/>
              <w:bottom w:w="100" w:type="dxa"/>
              <w:right w:w="100" w:type="dxa"/>
            </w:tcMar>
          </w:tcPr>
          <w:p w14:paraId="77C877D6" w14:textId="77777777" w:rsidR="00791291" w:rsidRPr="0040350B" w:rsidRDefault="000C22BE">
            <w:pPr>
              <w:rPr>
                <w:color w:val="auto"/>
              </w:rPr>
            </w:pPr>
            <w:r w:rsidRPr="00C04993">
              <w:rPr>
                <w:color w:val="auto"/>
              </w:rPr>
              <w:t xml:space="preserve">Sarasa, A. (2020). </w:t>
            </w:r>
            <w:r w:rsidRPr="00C04993">
              <w:rPr>
                <w:i/>
                <w:iCs/>
                <w:color w:val="auto"/>
              </w:rPr>
              <w:t>Introducción a las bases de datos</w:t>
            </w:r>
            <w:r w:rsidRPr="00C04993">
              <w:rPr>
                <w:color w:val="auto"/>
              </w:rPr>
              <w:t xml:space="preserve"> NoSQL usando MongoDB. Editorial UOC. </w:t>
            </w:r>
            <w:hyperlink r:id="rId97">
              <w:r w:rsidRPr="00C04993">
                <w:rPr>
                  <w:color w:val="auto"/>
                  <w:u w:val="single"/>
                </w:rPr>
                <w:t>https://elibro-net.bdigital.sena.edu.co/es/lc/senavirtual/titulos/58524?fs_q=mongodb&amp;prev=fs</w:t>
              </w:r>
            </w:hyperlink>
          </w:p>
        </w:tc>
      </w:tr>
    </w:tbl>
    <w:p w14:paraId="008A6F56" w14:textId="77777777" w:rsidR="00791291" w:rsidRPr="0040350B" w:rsidRDefault="00791291">
      <w:pPr>
        <w:spacing w:after="120" w:line="240" w:lineRule="auto"/>
      </w:pPr>
    </w:p>
    <w:p w14:paraId="59DDF2C8" w14:textId="77777777" w:rsidR="00791291" w:rsidRPr="0040350B" w:rsidRDefault="00791291">
      <w:pPr>
        <w:pStyle w:val="Ttulo"/>
        <w:spacing w:after="120" w:line="240" w:lineRule="auto"/>
        <w:rPr>
          <w:sz w:val="22"/>
          <w:szCs w:val="22"/>
        </w:rPr>
      </w:pPr>
      <w:bookmarkStart w:id="41" w:name="_heading=h.4d34og8" w:colFirst="0" w:colLast="0"/>
      <w:bookmarkEnd w:id="41"/>
    </w:p>
    <w:sectPr w:rsidR="00791291" w:rsidRPr="0040350B">
      <w:headerReference w:type="default" r:id="rId98"/>
      <w:pgSz w:w="16834" w:h="11909" w:orient="landscape"/>
      <w:pgMar w:top="851" w:right="567" w:bottom="567" w:left="567"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usuario" w:date="2022-08-22T09:42:00Z" w:initials="">
    <w:p w14:paraId="4B72030D" w14:textId="77777777" w:rsidR="00371DD8" w:rsidRDefault="00371DD8">
      <w:pPr>
        <w:widowControl w:val="0"/>
        <w:pBdr>
          <w:top w:val="nil"/>
          <w:left w:val="nil"/>
          <w:bottom w:val="nil"/>
          <w:right w:val="nil"/>
          <w:between w:val="nil"/>
        </w:pBdr>
        <w:spacing w:line="240" w:lineRule="auto"/>
        <w:rPr>
          <w:color w:val="000000"/>
        </w:rPr>
      </w:pPr>
      <w:r>
        <w:rPr>
          <w:color w:val="000000"/>
        </w:rPr>
        <w:t>Enlace imagen: https://www.shutterstock.com</w:t>
      </w:r>
    </w:p>
    <w:p w14:paraId="6FEBE55B" w14:textId="77777777" w:rsidR="00371DD8" w:rsidRDefault="00371DD8">
      <w:pPr>
        <w:widowControl w:val="0"/>
        <w:pBdr>
          <w:top w:val="nil"/>
          <w:left w:val="nil"/>
          <w:bottom w:val="nil"/>
          <w:right w:val="nil"/>
          <w:between w:val="nil"/>
        </w:pBdr>
        <w:spacing w:line="240" w:lineRule="auto"/>
        <w:rPr>
          <w:color w:val="000000"/>
        </w:rPr>
      </w:pPr>
      <w:r>
        <w:rPr>
          <w:color w:val="000000"/>
        </w:rPr>
        <w:t xml:space="preserve">Figura de referente para acompañar el tema </w:t>
      </w:r>
    </w:p>
    <w:p w14:paraId="47CAD9E1" w14:textId="77777777" w:rsidR="00371DD8" w:rsidRDefault="00371DD8">
      <w:pPr>
        <w:widowControl w:val="0"/>
        <w:pBdr>
          <w:top w:val="nil"/>
          <w:left w:val="nil"/>
          <w:bottom w:val="nil"/>
          <w:right w:val="nil"/>
          <w:between w:val="nil"/>
        </w:pBdr>
        <w:spacing w:line="240" w:lineRule="auto"/>
        <w:rPr>
          <w:color w:val="000000"/>
        </w:rPr>
      </w:pPr>
    </w:p>
    <w:p w14:paraId="4C157676" w14:textId="77777777" w:rsidR="00371DD8" w:rsidRDefault="00371DD8">
      <w:pPr>
        <w:widowControl w:val="0"/>
        <w:pBdr>
          <w:top w:val="nil"/>
          <w:left w:val="nil"/>
          <w:bottom w:val="nil"/>
          <w:right w:val="nil"/>
          <w:between w:val="nil"/>
        </w:pBdr>
        <w:spacing w:line="240" w:lineRule="auto"/>
        <w:rPr>
          <w:color w:val="000000"/>
        </w:rPr>
      </w:pPr>
      <w:r>
        <w:rPr>
          <w:color w:val="000000"/>
        </w:rPr>
        <w:t>228130_i8</w:t>
      </w:r>
    </w:p>
  </w:comment>
  <w:comment w:id="6" w:author="usuario" w:date="2022-08-22T09:44:00Z" w:initials="">
    <w:p w14:paraId="6E6E7205" w14:textId="77777777" w:rsidR="00371DD8" w:rsidRDefault="00371DD8">
      <w:pPr>
        <w:widowControl w:val="0"/>
        <w:pBdr>
          <w:top w:val="nil"/>
          <w:left w:val="nil"/>
          <w:bottom w:val="nil"/>
          <w:right w:val="nil"/>
          <w:between w:val="nil"/>
        </w:pBdr>
        <w:spacing w:line="240" w:lineRule="auto"/>
        <w:rPr>
          <w:color w:val="000000"/>
        </w:rPr>
      </w:pPr>
      <w:r>
        <w:rPr>
          <w:color w:val="000000"/>
        </w:rPr>
        <w:t>Enlace imagen: https://cutt.ly/yXOnhwG</w:t>
      </w:r>
    </w:p>
    <w:p w14:paraId="1E190BE6" w14:textId="77777777" w:rsidR="00371DD8" w:rsidRDefault="00371DD8">
      <w:pPr>
        <w:widowControl w:val="0"/>
        <w:pBdr>
          <w:top w:val="nil"/>
          <w:left w:val="nil"/>
          <w:bottom w:val="nil"/>
          <w:right w:val="nil"/>
          <w:between w:val="nil"/>
        </w:pBdr>
        <w:spacing w:line="240" w:lineRule="auto"/>
        <w:rPr>
          <w:color w:val="000000"/>
        </w:rPr>
      </w:pPr>
    </w:p>
    <w:p w14:paraId="41EA478D" w14:textId="77777777" w:rsidR="00371DD8" w:rsidRDefault="00371DD8">
      <w:pPr>
        <w:widowControl w:val="0"/>
        <w:pBdr>
          <w:top w:val="nil"/>
          <w:left w:val="nil"/>
          <w:bottom w:val="nil"/>
          <w:right w:val="nil"/>
          <w:between w:val="nil"/>
        </w:pBdr>
        <w:spacing w:line="240" w:lineRule="auto"/>
        <w:rPr>
          <w:color w:val="000000"/>
        </w:rPr>
      </w:pPr>
      <w:r>
        <w:rPr>
          <w:color w:val="000000"/>
        </w:rPr>
        <w:t xml:space="preserve">Figura de referente para acompañar el tema </w:t>
      </w:r>
    </w:p>
    <w:p w14:paraId="53C7D39F" w14:textId="77777777" w:rsidR="00371DD8" w:rsidRDefault="00371DD8">
      <w:pPr>
        <w:widowControl w:val="0"/>
        <w:pBdr>
          <w:top w:val="nil"/>
          <w:left w:val="nil"/>
          <w:bottom w:val="nil"/>
          <w:right w:val="nil"/>
          <w:between w:val="nil"/>
        </w:pBdr>
        <w:spacing w:line="240" w:lineRule="auto"/>
        <w:rPr>
          <w:color w:val="000000"/>
        </w:rPr>
      </w:pPr>
    </w:p>
    <w:p w14:paraId="340E6E14" w14:textId="77777777" w:rsidR="00371DD8" w:rsidRDefault="00371DD8">
      <w:pPr>
        <w:widowControl w:val="0"/>
        <w:pBdr>
          <w:top w:val="nil"/>
          <w:left w:val="nil"/>
          <w:bottom w:val="nil"/>
          <w:right w:val="nil"/>
          <w:between w:val="nil"/>
        </w:pBdr>
        <w:spacing w:line="240" w:lineRule="auto"/>
        <w:rPr>
          <w:color w:val="000000"/>
        </w:rPr>
      </w:pPr>
      <w:r>
        <w:rPr>
          <w:color w:val="000000"/>
        </w:rPr>
        <w:t>228130_i9</w:t>
      </w:r>
    </w:p>
  </w:comment>
  <w:comment w:id="11" w:author="ELSA CRISTINA ARENAS MARTINEZ" w:date="2022-09-02T15:24:00Z" w:initials="">
    <w:p w14:paraId="26F89057" w14:textId="77777777" w:rsidR="00371DD8" w:rsidRDefault="00371DD8">
      <w:pPr>
        <w:widowControl w:val="0"/>
        <w:pBdr>
          <w:top w:val="nil"/>
          <w:left w:val="nil"/>
          <w:bottom w:val="nil"/>
          <w:right w:val="nil"/>
          <w:between w:val="nil"/>
        </w:pBdr>
        <w:spacing w:line="240" w:lineRule="auto"/>
        <w:rPr>
          <w:color w:val="000000"/>
        </w:rPr>
      </w:pPr>
      <w:r>
        <w:rPr>
          <w:color w:val="000000"/>
        </w:rPr>
        <w:t>Enlace imagen:  https://cutt.ly/MXOLbpo</w:t>
      </w:r>
    </w:p>
    <w:p w14:paraId="28C621C3" w14:textId="77777777" w:rsidR="00371DD8" w:rsidRDefault="00371DD8">
      <w:pPr>
        <w:widowControl w:val="0"/>
        <w:pBdr>
          <w:top w:val="nil"/>
          <w:left w:val="nil"/>
          <w:bottom w:val="nil"/>
          <w:right w:val="nil"/>
          <w:between w:val="nil"/>
        </w:pBdr>
        <w:spacing w:line="240" w:lineRule="auto"/>
        <w:rPr>
          <w:color w:val="000000"/>
        </w:rPr>
      </w:pPr>
    </w:p>
    <w:p w14:paraId="540A0C9B" w14:textId="77777777" w:rsidR="00371DD8" w:rsidRDefault="00371DD8">
      <w:pPr>
        <w:widowControl w:val="0"/>
        <w:pBdr>
          <w:top w:val="nil"/>
          <w:left w:val="nil"/>
          <w:bottom w:val="nil"/>
          <w:right w:val="nil"/>
          <w:between w:val="nil"/>
        </w:pBdr>
        <w:spacing w:line="240" w:lineRule="auto"/>
        <w:rPr>
          <w:color w:val="000000"/>
        </w:rPr>
      </w:pPr>
      <w:r>
        <w:rPr>
          <w:color w:val="000000"/>
        </w:rPr>
        <w:t xml:space="preserve">Figura de referente para acompañar el tema </w:t>
      </w:r>
    </w:p>
    <w:p w14:paraId="20927D30" w14:textId="77777777" w:rsidR="00371DD8" w:rsidRDefault="00371DD8">
      <w:pPr>
        <w:widowControl w:val="0"/>
        <w:pBdr>
          <w:top w:val="nil"/>
          <w:left w:val="nil"/>
          <w:bottom w:val="nil"/>
          <w:right w:val="nil"/>
          <w:between w:val="nil"/>
        </w:pBdr>
        <w:spacing w:line="240" w:lineRule="auto"/>
        <w:rPr>
          <w:color w:val="000000"/>
        </w:rPr>
      </w:pPr>
    </w:p>
    <w:p w14:paraId="2ED95CFA" w14:textId="77777777" w:rsidR="00371DD8" w:rsidRDefault="00371DD8">
      <w:pPr>
        <w:widowControl w:val="0"/>
        <w:pBdr>
          <w:top w:val="nil"/>
          <w:left w:val="nil"/>
          <w:bottom w:val="nil"/>
          <w:right w:val="nil"/>
          <w:between w:val="nil"/>
        </w:pBdr>
        <w:spacing w:line="240" w:lineRule="auto"/>
        <w:rPr>
          <w:color w:val="000000"/>
        </w:rPr>
      </w:pPr>
      <w:r>
        <w:rPr>
          <w:color w:val="000000"/>
        </w:rPr>
        <w:t>228130_i11</w:t>
      </w:r>
    </w:p>
  </w:comment>
  <w:comment w:id="13" w:author="ELSA CRISTINA ARENAS MARTINEZ" w:date="2022-09-02T15:47:00Z" w:initials="">
    <w:p w14:paraId="4C1389ED" w14:textId="77777777" w:rsidR="00371DD8" w:rsidRDefault="00371DD8">
      <w:pPr>
        <w:widowControl w:val="0"/>
        <w:pBdr>
          <w:top w:val="nil"/>
          <w:left w:val="nil"/>
          <w:bottom w:val="nil"/>
          <w:right w:val="nil"/>
          <w:between w:val="nil"/>
        </w:pBdr>
        <w:spacing w:line="240" w:lineRule="auto"/>
        <w:rPr>
          <w:color w:val="000000"/>
        </w:rPr>
      </w:pPr>
      <w:r>
        <w:rPr>
          <w:color w:val="000000"/>
        </w:rPr>
        <w:t xml:space="preserve">Enlace imagen:  </w:t>
      </w:r>
      <w:hyperlink r:id="rId1" w:history="1">
        <w:r w:rsidRPr="000411F0">
          <w:rPr>
            <w:rStyle w:val="Hipervnculo"/>
          </w:rPr>
          <w:t>https://cutt.ly/TXOCQMw</w:t>
        </w:r>
      </w:hyperlink>
    </w:p>
    <w:p w14:paraId="249F29E8" w14:textId="77777777" w:rsidR="00371DD8" w:rsidRDefault="00371DD8">
      <w:pPr>
        <w:widowControl w:val="0"/>
        <w:pBdr>
          <w:top w:val="nil"/>
          <w:left w:val="nil"/>
          <w:bottom w:val="nil"/>
          <w:right w:val="nil"/>
          <w:between w:val="nil"/>
        </w:pBdr>
        <w:spacing w:line="240" w:lineRule="auto"/>
        <w:rPr>
          <w:color w:val="000000"/>
        </w:rPr>
      </w:pPr>
    </w:p>
    <w:p w14:paraId="091776D6" w14:textId="77777777" w:rsidR="00371DD8" w:rsidRDefault="00371DD8">
      <w:pPr>
        <w:widowControl w:val="0"/>
        <w:pBdr>
          <w:top w:val="nil"/>
          <w:left w:val="nil"/>
          <w:bottom w:val="nil"/>
          <w:right w:val="nil"/>
          <w:between w:val="nil"/>
        </w:pBdr>
        <w:spacing w:line="240" w:lineRule="auto"/>
        <w:rPr>
          <w:color w:val="000000"/>
        </w:rPr>
      </w:pPr>
      <w:r>
        <w:rPr>
          <w:color w:val="000000"/>
        </w:rPr>
        <w:t xml:space="preserve">Figura de referente para acompañar el tema </w:t>
      </w:r>
    </w:p>
    <w:p w14:paraId="6436A324" w14:textId="77777777" w:rsidR="00371DD8" w:rsidRDefault="00371DD8">
      <w:pPr>
        <w:widowControl w:val="0"/>
        <w:pBdr>
          <w:top w:val="nil"/>
          <w:left w:val="nil"/>
          <w:bottom w:val="nil"/>
          <w:right w:val="nil"/>
          <w:between w:val="nil"/>
        </w:pBdr>
        <w:spacing w:line="240" w:lineRule="auto"/>
        <w:rPr>
          <w:color w:val="000000"/>
        </w:rPr>
      </w:pPr>
    </w:p>
    <w:p w14:paraId="1F1D8D26" w14:textId="77777777" w:rsidR="00371DD8" w:rsidRDefault="00371DD8">
      <w:pPr>
        <w:widowControl w:val="0"/>
        <w:pBdr>
          <w:top w:val="nil"/>
          <w:left w:val="nil"/>
          <w:bottom w:val="nil"/>
          <w:right w:val="nil"/>
          <w:between w:val="nil"/>
        </w:pBdr>
        <w:spacing w:line="240" w:lineRule="auto"/>
        <w:rPr>
          <w:color w:val="000000"/>
        </w:rPr>
      </w:pPr>
      <w:r>
        <w:rPr>
          <w:color w:val="000000"/>
        </w:rPr>
        <w:t>228130_i13</w:t>
      </w:r>
    </w:p>
  </w:comment>
  <w:comment w:id="16" w:author="ELSA CRISTINA ARENAS MARTINEZ" w:date="2022-09-02T15:48:00Z" w:initials="">
    <w:p w14:paraId="2377ECF2" w14:textId="77777777" w:rsidR="00371DD8" w:rsidRDefault="00371DD8">
      <w:pPr>
        <w:widowControl w:val="0"/>
        <w:pBdr>
          <w:top w:val="nil"/>
          <w:left w:val="nil"/>
          <w:bottom w:val="nil"/>
          <w:right w:val="nil"/>
          <w:between w:val="nil"/>
        </w:pBdr>
        <w:spacing w:line="240" w:lineRule="auto"/>
        <w:rPr>
          <w:color w:val="000000"/>
        </w:rPr>
      </w:pPr>
      <w:r>
        <w:rPr>
          <w:color w:val="000000"/>
        </w:rPr>
        <w:t xml:space="preserve">Enlace imagen:  https://cutt.ly/EXOC97b </w:t>
      </w:r>
    </w:p>
    <w:p w14:paraId="4AC9B88F" w14:textId="77777777" w:rsidR="00371DD8" w:rsidRDefault="00371DD8">
      <w:pPr>
        <w:widowControl w:val="0"/>
        <w:pBdr>
          <w:top w:val="nil"/>
          <w:left w:val="nil"/>
          <w:bottom w:val="nil"/>
          <w:right w:val="nil"/>
          <w:between w:val="nil"/>
        </w:pBdr>
        <w:spacing w:line="240" w:lineRule="auto"/>
        <w:rPr>
          <w:color w:val="000000"/>
        </w:rPr>
      </w:pPr>
    </w:p>
    <w:p w14:paraId="37BA2C14" w14:textId="77777777" w:rsidR="00371DD8" w:rsidRDefault="00371DD8">
      <w:pPr>
        <w:widowControl w:val="0"/>
        <w:pBdr>
          <w:top w:val="nil"/>
          <w:left w:val="nil"/>
          <w:bottom w:val="nil"/>
          <w:right w:val="nil"/>
          <w:between w:val="nil"/>
        </w:pBdr>
        <w:spacing w:line="240" w:lineRule="auto"/>
        <w:rPr>
          <w:color w:val="000000"/>
        </w:rPr>
      </w:pPr>
      <w:r>
        <w:rPr>
          <w:color w:val="000000"/>
        </w:rPr>
        <w:t xml:space="preserve">Figura de referente para acompañar el tema </w:t>
      </w:r>
    </w:p>
    <w:p w14:paraId="7C39C4D8" w14:textId="77777777" w:rsidR="00371DD8" w:rsidRDefault="00371DD8">
      <w:pPr>
        <w:widowControl w:val="0"/>
        <w:pBdr>
          <w:top w:val="nil"/>
          <w:left w:val="nil"/>
          <w:bottom w:val="nil"/>
          <w:right w:val="nil"/>
          <w:between w:val="nil"/>
        </w:pBdr>
        <w:spacing w:line="240" w:lineRule="auto"/>
        <w:rPr>
          <w:color w:val="000000"/>
        </w:rPr>
      </w:pPr>
    </w:p>
    <w:p w14:paraId="4F417A8B" w14:textId="77777777" w:rsidR="00371DD8" w:rsidRDefault="00371DD8">
      <w:pPr>
        <w:widowControl w:val="0"/>
        <w:pBdr>
          <w:top w:val="nil"/>
          <w:left w:val="nil"/>
          <w:bottom w:val="nil"/>
          <w:right w:val="nil"/>
          <w:between w:val="nil"/>
        </w:pBdr>
        <w:spacing w:line="240" w:lineRule="auto"/>
        <w:rPr>
          <w:color w:val="000000"/>
        </w:rPr>
      </w:pPr>
      <w:r>
        <w:rPr>
          <w:color w:val="000000"/>
        </w:rPr>
        <w:t>228130_i14</w:t>
      </w:r>
    </w:p>
  </w:comment>
  <w:comment w:id="18" w:author="usuario" w:date="2022-09-05T09:56:00Z" w:initials="u">
    <w:p w14:paraId="3BC9B77C" w14:textId="4AE7341D" w:rsidR="00371DD8" w:rsidRDefault="00371DD8">
      <w:pPr>
        <w:pStyle w:val="Textocomentario"/>
      </w:pPr>
      <w:r>
        <w:rPr>
          <w:rStyle w:val="Refdecomentario"/>
        </w:rPr>
        <w:annotationRef/>
      </w:r>
      <w:r>
        <w:t>No tiene el título retroalimentación.</w:t>
      </w:r>
    </w:p>
  </w:comment>
  <w:comment w:id="19" w:author="usuario" w:date="2022-09-05T09:56:00Z" w:initials="u">
    <w:p w14:paraId="4490E22B" w14:textId="77777777" w:rsidR="00371DD8" w:rsidRDefault="00371DD8">
      <w:pPr>
        <w:pStyle w:val="Textocomentario"/>
      </w:pPr>
      <w:r>
        <w:rPr>
          <w:rStyle w:val="Refdecomentario"/>
        </w:rPr>
        <w:annotationRef/>
      </w:r>
      <w:r>
        <w:t>No cuenta con retroalimentación de refuerzo.</w:t>
      </w:r>
    </w:p>
  </w:comment>
  <w:comment w:id="20" w:author="usuario" w:date="2022-09-05T09:57:00Z" w:initials="u">
    <w:p w14:paraId="3B5C54D4" w14:textId="77777777" w:rsidR="00371DD8" w:rsidRDefault="00371DD8">
      <w:pPr>
        <w:pStyle w:val="Textocomentario"/>
      </w:pPr>
      <w:r>
        <w:rPr>
          <w:rStyle w:val="Refdecomentario"/>
        </w:rPr>
        <w:annotationRef/>
      </w:r>
      <w:r>
        <w:t>No cuenta con retroalimentación.</w:t>
      </w:r>
    </w:p>
  </w:comment>
  <w:comment w:id="21" w:author="usuario" w:date="2022-09-05T09:57:00Z" w:initials="u">
    <w:p w14:paraId="602F283F" w14:textId="77777777" w:rsidR="00371DD8" w:rsidRDefault="00371DD8">
      <w:pPr>
        <w:pStyle w:val="Textocomentario"/>
      </w:pPr>
      <w:r>
        <w:rPr>
          <w:rStyle w:val="Refdecomentario"/>
        </w:rPr>
        <w:annotationRef/>
      </w:r>
      <w:r>
        <w:t>No cuenta con retroalimentación de refuerzo.</w:t>
      </w:r>
    </w:p>
  </w:comment>
  <w:comment w:id="22" w:author="usuario" w:date="2022-09-05T09:57:00Z" w:initials="u">
    <w:p w14:paraId="73C561F3" w14:textId="77777777" w:rsidR="00371DD8" w:rsidRDefault="00371DD8">
      <w:pPr>
        <w:pStyle w:val="Textocomentario"/>
      </w:pPr>
      <w:r>
        <w:rPr>
          <w:rStyle w:val="Refdecomentario"/>
        </w:rPr>
        <w:annotationRef/>
      </w:r>
      <w:r>
        <w:t>No cuenta con retroalimentación.</w:t>
      </w:r>
    </w:p>
  </w:comment>
  <w:comment w:id="23" w:author="usuario" w:date="2022-09-05T09:57:00Z" w:initials="u">
    <w:p w14:paraId="764B9079" w14:textId="77777777" w:rsidR="00371DD8" w:rsidRDefault="00371DD8">
      <w:pPr>
        <w:pStyle w:val="Textocomentario"/>
      </w:pPr>
      <w:r>
        <w:rPr>
          <w:rStyle w:val="Refdecomentario"/>
        </w:rPr>
        <w:annotationRef/>
      </w:r>
      <w:r>
        <w:t>No cuenta con retroalimentación de refuerzo.</w:t>
      </w:r>
    </w:p>
  </w:comment>
  <w:comment w:id="24" w:author="usuario" w:date="2022-09-05T09:57:00Z" w:initials="u">
    <w:p w14:paraId="2F34DF17" w14:textId="77777777" w:rsidR="00371DD8" w:rsidRDefault="00371DD8">
      <w:pPr>
        <w:pStyle w:val="Textocomentario"/>
      </w:pPr>
      <w:r>
        <w:rPr>
          <w:rStyle w:val="Refdecomentario"/>
        </w:rPr>
        <w:annotationRef/>
      </w:r>
      <w:r>
        <w:t>No cuenta con retroalimentación.</w:t>
      </w:r>
    </w:p>
  </w:comment>
  <w:comment w:id="25" w:author="usuario" w:date="2022-09-05T09:58:00Z" w:initials="u">
    <w:p w14:paraId="1A5F4AA0" w14:textId="77777777" w:rsidR="00371DD8" w:rsidRDefault="00371DD8">
      <w:pPr>
        <w:pStyle w:val="Textocomentario"/>
      </w:pPr>
      <w:r>
        <w:rPr>
          <w:rStyle w:val="Refdecomentario"/>
        </w:rPr>
        <w:annotationRef/>
      </w:r>
      <w:r>
        <w:t>No cuenta con retroalimentación de refuerzo.</w:t>
      </w:r>
    </w:p>
  </w:comment>
  <w:comment w:id="26" w:author="usuario" w:date="2022-09-05T09:58:00Z" w:initials="u">
    <w:p w14:paraId="31A869CD" w14:textId="77777777" w:rsidR="00371DD8" w:rsidRDefault="00371DD8">
      <w:pPr>
        <w:pStyle w:val="Textocomentario"/>
      </w:pPr>
      <w:r>
        <w:rPr>
          <w:rStyle w:val="Refdecomentario"/>
        </w:rPr>
        <w:annotationRef/>
      </w:r>
      <w:r>
        <w:t>No cuenta con retroalimentación de refuerzo.</w:t>
      </w:r>
    </w:p>
  </w:comment>
  <w:comment w:id="27" w:author="usuario" w:date="2022-09-05T09:58:00Z" w:initials="u">
    <w:p w14:paraId="24EFBB36" w14:textId="77777777" w:rsidR="00371DD8" w:rsidRDefault="00371DD8">
      <w:pPr>
        <w:pStyle w:val="Textocomentario"/>
      </w:pPr>
      <w:r>
        <w:rPr>
          <w:rStyle w:val="Refdecomentario"/>
        </w:rPr>
        <w:annotationRef/>
      </w:r>
      <w:r>
        <w:t>No cuenta con retroalimentación.</w:t>
      </w:r>
    </w:p>
  </w:comment>
  <w:comment w:id="28" w:author="usuario" w:date="2022-09-05T09:58:00Z" w:initials="u">
    <w:p w14:paraId="0B5F0D01" w14:textId="77777777" w:rsidR="00371DD8" w:rsidRDefault="00371DD8">
      <w:pPr>
        <w:pStyle w:val="Textocomentario"/>
      </w:pPr>
      <w:r>
        <w:rPr>
          <w:rStyle w:val="Refdecomentario"/>
        </w:rPr>
        <w:annotationRef/>
      </w:r>
      <w:r>
        <w:t>No cuenta con retroalimentación de refuerzo.</w:t>
      </w:r>
    </w:p>
  </w:comment>
  <w:comment w:id="29" w:author="usuario" w:date="2022-09-05T09:58:00Z" w:initials="u">
    <w:p w14:paraId="58829AB5" w14:textId="77777777" w:rsidR="00371DD8" w:rsidRDefault="00371DD8">
      <w:pPr>
        <w:pStyle w:val="Textocomentario"/>
      </w:pPr>
      <w:r>
        <w:rPr>
          <w:rStyle w:val="Refdecomentario"/>
        </w:rPr>
        <w:annotationRef/>
      </w:r>
      <w:r>
        <w:t>No cuenta con retroalimentación.</w:t>
      </w:r>
    </w:p>
  </w:comment>
  <w:comment w:id="30" w:author="usuario" w:date="2022-09-05T09:59:00Z" w:initials="u">
    <w:p w14:paraId="370D0134" w14:textId="77777777" w:rsidR="00371DD8" w:rsidRDefault="00371DD8">
      <w:pPr>
        <w:pStyle w:val="Textocomentario"/>
      </w:pPr>
      <w:r>
        <w:rPr>
          <w:rStyle w:val="Refdecomentario"/>
        </w:rPr>
        <w:annotationRef/>
      </w:r>
      <w:r>
        <w:t>No cuenta con retroalimentación.</w:t>
      </w:r>
    </w:p>
  </w:comment>
  <w:comment w:id="31" w:author="usuario" w:date="2022-09-05T09:59:00Z" w:initials="u">
    <w:p w14:paraId="08F3F718" w14:textId="77777777" w:rsidR="00371DD8" w:rsidRDefault="00371DD8">
      <w:pPr>
        <w:pStyle w:val="Textocomentario"/>
      </w:pPr>
      <w:r>
        <w:rPr>
          <w:rStyle w:val="Refdecomentario"/>
        </w:rPr>
        <w:annotationRef/>
      </w:r>
      <w:r>
        <w:t>No cuenta con retroalimentación de refuerzo.</w:t>
      </w:r>
    </w:p>
  </w:comment>
  <w:comment w:id="32" w:author="usuario" w:date="2022-09-05T09:59:00Z" w:initials="u">
    <w:p w14:paraId="125B06F9" w14:textId="77777777" w:rsidR="00371DD8" w:rsidRDefault="00371DD8">
      <w:pPr>
        <w:pStyle w:val="Textocomentario"/>
      </w:pPr>
      <w:r>
        <w:rPr>
          <w:rStyle w:val="Refdecomentario"/>
        </w:rPr>
        <w:annotationRef/>
      </w:r>
      <w:r>
        <w:t>No cuenta con retroalimentación de refuerzo.</w:t>
      </w:r>
    </w:p>
  </w:comment>
  <w:comment w:id="33" w:author="usuario" w:date="2022-09-05T10:00:00Z" w:initials="u">
    <w:p w14:paraId="49273B39" w14:textId="77777777" w:rsidR="00371DD8" w:rsidRDefault="00371DD8">
      <w:pPr>
        <w:pStyle w:val="Textocomentario"/>
      </w:pPr>
      <w:r>
        <w:rPr>
          <w:rStyle w:val="Refdecomentario"/>
        </w:rPr>
        <w:annotationRef/>
      </w:r>
      <w:r>
        <w:t>No cuenta con retroalimentación.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157676" w15:done="0"/>
  <w15:commentEx w15:paraId="340E6E14" w15:done="0"/>
  <w15:commentEx w15:paraId="2ED95CFA" w15:done="0"/>
  <w15:commentEx w15:paraId="1F1D8D26" w15:done="0"/>
  <w15:commentEx w15:paraId="4F417A8B" w15:done="0"/>
  <w15:commentEx w15:paraId="3BC9B77C" w15:done="0"/>
  <w15:commentEx w15:paraId="4490E22B" w15:done="0"/>
  <w15:commentEx w15:paraId="3B5C54D4" w15:done="0"/>
  <w15:commentEx w15:paraId="602F283F" w15:done="0"/>
  <w15:commentEx w15:paraId="73C561F3" w15:done="0"/>
  <w15:commentEx w15:paraId="764B9079" w15:done="0"/>
  <w15:commentEx w15:paraId="2F34DF17" w15:done="0"/>
  <w15:commentEx w15:paraId="1A5F4AA0" w15:done="0"/>
  <w15:commentEx w15:paraId="31A869CD" w15:done="0"/>
  <w15:commentEx w15:paraId="24EFBB36" w15:done="0"/>
  <w15:commentEx w15:paraId="0B5F0D01" w15:done="0"/>
  <w15:commentEx w15:paraId="58829AB5" w15:done="0"/>
  <w15:commentEx w15:paraId="370D0134" w15:done="0"/>
  <w15:commentEx w15:paraId="08F3F718" w15:done="0"/>
  <w15:commentEx w15:paraId="125B06F9" w15:done="0"/>
  <w15:commentEx w15:paraId="49273B3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157676" w16cid:durableId="26BE016C"/>
  <w16cid:commentId w16cid:paraId="340E6E14" w16cid:durableId="26BE016B"/>
  <w16cid:commentId w16cid:paraId="2ED95CFA" w16cid:durableId="26BE016A"/>
  <w16cid:commentId w16cid:paraId="1F1D8D26" w16cid:durableId="26BE0169"/>
  <w16cid:commentId w16cid:paraId="4F417A8B" w16cid:durableId="26BE0168"/>
  <w16cid:commentId w16cid:paraId="3BC9B77C" w16cid:durableId="26C04654"/>
  <w16cid:commentId w16cid:paraId="4490E22B" w16cid:durableId="26C04636"/>
  <w16cid:commentId w16cid:paraId="3B5C54D4" w16cid:durableId="26C04674"/>
  <w16cid:commentId w16cid:paraId="602F283F" w16cid:durableId="26C04684"/>
  <w16cid:commentId w16cid:paraId="73C561F3" w16cid:durableId="26C0468F"/>
  <w16cid:commentId w16cid:paraId="764B9079" w16cid:durableId="26C04698"/>
  <w16cid:commentId w16cid:paraId="2F34DF17" w16cid:durableId="26C046A1"/>
  <w16cid:commentId w16cid:paraId="1A5F4AA0" w16cid:durableId="26C046A9"/>
  <w16cid:commentId w16cid:paraId="31A869CD" w16cid:durableId="26C046BE"/>
  <w16cid:commentId w16cid:paraId="24EFBB36" w16cid:durableId="26C046C4"/>
  <w16cid:commentId w16cid:paraId="0B5F0D01" w16cid:durableId="26C046D9"/>
  <w16cid:commentId w16cid:paraId="58829AB5" w16cid:durableId="26C046CE"/>
  <w16cid:commentId w16cid:paraId="370D0134" w16cid:durableId="26C04707"/>
  <w16cid:commentId w16cid:paraId="08F3F718" w16cid:durableId="26C0470F"/>
  <w16cid:commentId w16cid:paraId="125B06F9" w16cid:durableId="26C0471F"/>
  <w16cid:commentId w16cid:paraId="49273B39" w16cid:durableId="26C047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EB33D" w14:textId="77777777" w:rsidR="00936877" w:rsidRDefault="00936877">
      <w:pPr>
        <w:spacing w:line="240" w:lineRule="auto"/>
      </w:pPr>
      <w:r>
        <w:separator/>
      </w:r>
    </w:p>
  </w:endnote>
  <w:endnote w:type="continuationSeparator" w:id="0">
    <w:p w14:paraId="6D934B89" w14:textId="77777777" w:rsidR="00936877" w:rsidRDefault="009368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888F23" w14:textId="77777777" w:rsidR="00936877" w:rsidRDefault="00936877">
      <w:pPr>
        <w:spacing w:line="240" w:lineRule="auto"/>
      </w:pPr>
      <w:r>
        <w:separator/>
      </w:r>
    </w:p>
  </w:footnote>
  <w:footnote w:type="continuationSeparator" w:id="0">
    <w:p w14:paraId="045FE69A" w14:textId="77777777" w:rsidR="00936877" w:rsidRDefault="009368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7DF77" w14:textId="77777777" w:rsidR="00371DD8" w:rsidRDefault="00371DD8">
    <w:pPr>
      <w:pBdr>
        <w:top w:val="nil"/>
        <w:left w:val="nil"/>
        <w:bottom w:val="nil"/>
        <w:right w:val="nil"/>
        <w:between w:val="nil"/>
      </w:pBdr>
      <w:tabs>
        <w:tab w:val="center" w:pos="4419"/>
        <w:tab w:val="right" w:pos="8838"/>
      </w:tabs>
      <w:spacing w:line="240" w:lineRule="auto"/>
      <w:rPr>
        <w:color w:val="000000"/>
      </w:rPr>
    </w:pPr>
    <w:r>
      <w:rPr>
        <w:noProof/>
        <w:lang w:val="es-CO"/>
      </w:rPr>
      <w:drawing>
        <wp:anchor distT="0" distB="0" distL="114300" distR="114300" simplePos="0" relativeHeight="251658240" behindDoc="0" locked="0" layoutInCell="1" hidden="0" allowOverlap="1" wp14:anchorId="12A2CC4D" wp14:editId="0A846704">
          <wp:simplePos x="0" y="0"/>
          <wp:positionH relativeFrom="column">
            <wp:posOffset>-340993</wp:posOffset>
          </wp:positionH>
          <wp:positionV relativeFrom="paragraph">
            <wp:posOffset>-457199</wp:posOffset>
          </wp:positionV>
          <wp:extent cx="3514725" cy="742950"/>
          <wp:effectExtent l="0" t="0" r="0" b="0"/>
          <wp:wrapSquare wrapText="bothSides" distT="0" distB="0" distL="114300" distR="114300"/>
          <wp:docPr id="17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r="67142"/>
                  <a:stretch>
                    <a:fillRect/>
                  </a:stretch>
                </pic:blipFill>
                <pic:spPr>
                  <a:xfrm>
                    <a:off x="0" y="0"/>
                    <a:ext cx="3514725" cy="742950"/>
                  </a:xfrm>
                  <a:prstGeom prst="rect">
                    <a:avLst/>
                  </a:prstGeom>
                  <a:ln/>
                </pic:spPr>
              </pic:pic>
            </a:graphicData>
          </a:graphic>
        </wp:anchor>
      </w:drawing>
    </w:r>
  </w:p>
  <w:p w14:paraId="0BE47EF9" w14:textId="77777777" w:rsidR="00371DD8" w:rsidRDefault="00371DD8">
    <w:pPr>
      <w:pBdr>
        <w:top w:val="nil"/>
        <w:left w:val="nil"/>
        <w:bottom w:val="nil"/>
        <w:right w:val="nil"/>
        <w:between w:val="nil"/>
      </w:pBdr>
      <w:tabs>
        <w:tab w:val="center" w:pos="4419"/>
        <w:tab w:val="right" w:pos="8838"/>
      </w:tabs>
      <w:spacing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D0B12"/>
    <w:multiLevelType w:val="multilevel"/>
    <w:tmpl w:val="D8DE62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DB93C76"/>
    <w:multiLevelType w:val="multilevel"/>
    <w:tmpl w:val="63BA523C"/>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7DE051A0"/>
    <w:multiLevelType w:val="multilevel"/>
    <w:tmpl w:val="52668F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51702819">
    <w:abstractNumId w:val="0"/>
  </w:num>
  <w:num w:numId="2" w16cid:durableId="1640256943">
    <w:abstractNumId w:val="1"/>
  </w:num>
  <w:num w:numId="3" w16cid:durableId="213609642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suario">
    <w15:presenceInfo w15:providerId="Windows Live" w15:userId="3e97fb607fdabac7"/>
  </w15:person>
  <w15:person w15:author="USER">
    <w15:presenceInfo w15:providerId="None" w15:userId="USER"/>
  </w15:person>
  <w15:person w15:author="ELSA CRISTINA ARENAS MARTINEZ">
    <w15:presenceInfo w15:providerId="None" w15:userId="ELSA CRISTINA ARENAS MARTIN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291"/>
    <w:rsid w:val="000028CB"/>
    <w:rsid w:val="00017F1C"/>
    <w:rsid w:val="0008403B"/>
    <w:rsid w:val="000A7DD6"/>
    <w:rsid w:val="000C22BE"/>
    <w:rsid w:val="00124473"/>
    <w:rsid w:val="00147B64"/>
    <w:rsid w:val="001563E9"/>
    <w:rsid w:val="00171E32"/>
    <w:rsid w:val="001F3E35"/>
    <w:rsid w:val="0020251A"/>
    <w:rsid w:val="00242E9D"/>
    <w:rsid w:val="00292415"/>
    <w:rsid w:val="002A43F6"/>
    <w:rsid w:val="002B3522"/>
    <w:rsid w:val="00336947"/>
    <w:rsid w:val="00371DD8"/>
    <w:rsid w:val="003C3565"/>
    <w:rsid w:val="003E6D3B"/>
    <w:rsid w:val="0040350B"/>
    <w:rsid w:val="00446AC0"/>
    <w:rsid w:val="00453DCB"/>
    <w:rsid w:val="004560F5"/>
    <w:rsid w:val="004B69DE"/>
    <w:rsid w:val="004D2978"/>
    <w:rsid w:val="00503ED2"/>
    <w:rsid w:val="00550244"/>
    <w:rsid w:val="00572FE3"/>
    <w:rsid w:val="00584FFB"/>
    <w:rsid w:val="005B368C"/>
    <w:rsid w:val="00611F54"/>
    <w:rsid w:val="00644C36"/>
    <w:rsid w:val="006768C5"/>
    <w:rsid w:val="00677EA9"/>
    <w:rsid w:val="00681005"/>
    <w:rsid w:val="006930F0"/>
    <w:rsid w:val="00694602"/>
    <w:rsid w:val="006F5DF5"/>
    <w:rsid w:val="0070415E"/>
    <w:rsid w:val="0072247C"/>
    <w:rsid w:val="00736517"/>
    <w:rsid w:val="007578D5"/>
    <w:rsid w:val="00787383"/>
    <w:rsid w:val="00791291"/>
    <w:rsid w:val="007F3E0C"/>
    <w:rsid w:val="00855AC6"/>
    <w:rsid w:val="008A10D9"/>
    <w:rsid w:val="008B334D"/>
    <w:rsid w:val="008C2FF0"/>
    <w:rsid w:val="008E4F9E"/>
    <w:rsid w:val="00916014"/>
    <w:rsid w:val="00936877"/>
    <w:rsid w:val="00937241"/>
    <w:rsid w:val="0095200F"/>
    <w:rsid w:val="00962B97"/>
    <w:rsid w:val="00966DBC"/>
    <w:rsid w:val="009724D5"/>
    <w:rsid w:val="00973F9D"/>
    <w:rsid w:val="0098574D"/>
    <w:rsid w:val="009A101E"/>
    <w:rsid w:val="009E1156"/>
    <w:rsid w:val="009F399A"/>
    <w:rsid w:val="00A00107"/>
    <w:rsid w:val="00A2210C"/>
    <w:rsid w:val="00A94D99"/>
    <w:rsid w:val="00AE2CC0"/>
    <w:rsid w:val="00AF01D4"/>
    <w:rsid w:val="00AF3377"/>
    <w:rsid w:val="00B243F5"/>
    <w:rsid w:val="00BC2ADB"/>
    <w:rsid w:val="00BD2DCE"/>
    <w:rsid w:val="00BD5117"/>
    <w:rsid w:val="00BE383D"/>
    <w:rsid w:val="00BE52FF"/>
    <w:rsid w:val="00BF6F6D"/>
    <w:rsid w:val="00C001F3"/>
    <w:rsid w:val="00C04993"/>
    <w:rsid w:val="00C07582"/>
    <w:rsid w:val="00C139D1"/>
    <w:rsid w:val="00C71730"/>
    <w:rsid w:val="00C9381C"/>
    <w:rsid w:val="00C95CFC"/>
    <w:rsid w:val="00CA5EF0"/>
    <w:rsid w:val="00CA6B69"/>
    <w:rsid w:val="00D157CE"/>
    <w:rsid w:val="00D244B5"/>
    <w:rsid w:val="00D8294A"/>
    <w:rsid w:val="00D95761"/>
    <w:rsid w:val="00DA428F"/>
    <w:rsid w:val="00DA6B06"/>
    <w:rsid w:val="00DC1D63"/>
    <w:rsid w:val="00E030C2"/>
    <w:rsid w:val="00E03385"/>
    <w:rsid w:val="00E052A8"/>
    <w:rsid w:val="00E067E4"/>
    <w:rsid w:val="00E458EE"/>
    <w:rsid w:val="00E909E6"/>
    <w:rsid w:val="00EA0AC4"/>
    <w:rsid w:val="00EA5CAC"/>
    <w:rsid w:val="00EC1C68"/>
    <w:rsid w:val="00EC3172"/>
    <w:rsid w:val="00ED3E20"/>
    <w:rsid w:val="00F13F3C"/>
    <w:rsid w:val="00F2576D"/>
    <w:rsid w:val="00F31C42"/>
    <w:rsid w:val="00F508DC"/>
    <w:rsid w:val="00F75FC7"/>
    <w:rsid w:val="00F86B63"/>
    <w:rsid w:val="00FB5146"/>
    <w:rsid w:val="00FE70A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9BD51"/>
  <w15:docId w15:val="{82AF458F-5205-437D-BA7B-C0436B830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ES_tradnl"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203F"/>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table" w:customStyle="1" w:styleId="ac">
    <w:basedOn w:val="TableNormal1"/>
    <w:tblPr>
      <w:tblStyleRowBandSize w:val="1"/>
      <w:tblStyleColBandSize w:val="1"/>
      <w:tblCellMar>
        <w:top w:w="100" w:type="dxa"/>
        <w:left w:w="100" w:type="dxa"/>
        <w:bottom w:w="100" w:type="dxa"/>
        <w:right w:w="100"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customStyle="1" w:styleId="af2">
    <w:basedOn w:val="TableNormal1"/>
    <w:tblPr>
      <w:tblStyleRowBandSize w:val="1"/>
      <w:tblStyleColBandSize w:val="1"/>
      <w:tblCellMar>
        <w:top w:w="100" w:type="dxa"/>
        <w:left w:w="100" w:type="dxa"/>
        <w:bottom w:w="100" w:type="dxa"/>
        <w:right w:w="100" w:type="dxa"/>
      </w:tblCellMar>
    </w:tblPr>
  </w:style>
  <w:style w:type="table" w:customStyle="1" w:styleId="af3">
    <w:basedOn w:val="TableNormal1"/>
    <w:tblPr>
      <w:tblStyleRowBandSize w:val="1"/>
      <w:tblStyleColBandSize w:val="1"/>
      <w:tblCellMar>
        <w:top w:w="100" w:type="dxa"/>
        <w:left w:w="100" w:type="dxa"/>
        <w:bottom w:w="100" w:type="dxa"/>
        <w:right w:w="100" w:type="dxa"/>
      </w:tblCellMar>
    </w:tblPr>
  </w:style>
  <w:style w:type="table" w:customStyle="1" w:styleId="af4">
    <w:basedOn w:val="TableNormal1"/>
    <w:tblPr>
      <w:tblStyleRowBandSize w:val="1"/>
      <w:tblStyleColBandSize w:val="1"/>
      <w:tblCellMar>
        <w:top w:w="100" w:type="dxa"/>
        <w:left w:w="100" w:type="dxa"/>
        <w:bottom w:w="100" w:type="dxa"/>
        <w:right w:w="100" w:type="dxa"/>
      </w:tblCellMar>
    </w:tblPr>
  </w:style>
  <w:style w:type="table" w:customStyle="1" w:styleId="af5">
    <w:basedOn w:val="TableNormal1"/>
    <w:tblPr>
      <w:tblStyleRowBandSize w:val="1"/>
      <w:tblStyleColBandSize w:val="1"/>
      <w:tblCellMar>
        <w:top w:w="100" w:type="dxa"/>
        <w:left w:w="100" w:type="dxa"/>
        <w:bottom w:w="100" w:type="dxa"/>
        <w:right w:w="100" w:type="dxa"/>
      </w:tblCellMar>
    </w:tblPr>
  </w:style>
  <w:style w:type="table" w:customStyle="1" w:styleId="af6">
    <w:basedOn w:val="TableNormal1"/>
    <w:tblPr>
      <w:tblStyleRowBandSize w:val="1"/>
      <w:tblStyleColBandSize w:val="1"/>
      <w:tblCellMar>
        <w:top w:w="100" w:type="dxa"/>
        <w:left w:w="100" w:type="dxa"/>
        <w:bottom w:w="100" w:type="dxa"/>
        <w:right w:w="100" w:type="dxa"/>
      </w:tblCellMar>
    </w:tblPr>
  </w:style>
  <w:style w:type="table" w:customStyle="1" w:styleId="af7">
    <w:basedOn w:val="TableNormal1"/>
    <w:tblPr>
      <w:tblStyleRowBandSize w:val="1"/>
      <w:tblStyleColBandSize w:val="1"/>
      <w:tblCellMar>
        <w:top w:w="100" w:type="dxa"/>
        <w:left w:w="100" w:type="dxa"/>
        <w:bottom w:w="100" w:type="dxa"/>
        <w:right w:w="100" w:type="dxa"/>
      </w:tblCellMar>
    </w:tblPr>
  </w:style>
  <w:style w:type="table" w:customStyle="1" w:styleId="af8">
    <w:basedOn w:val="TableNormal1"/>
    <w:tblPr>
      <w:tblStyleRowBandSize w:val="1"/>
      <w:tblStyleColBandSize w:val="1"/>
      <w:tblCellMar>
        <w:top w:w="100" w:type="dxa"/>
        <w:left w:w="100" w:type="dxa"/>
        <w:bottom w:w="100" w:type="dxa"/>
        <w:right w:w="100" w:type="dxa"/>
      </w:tblCellMar>
    </w:tblPr>
  </w:style>
  <w:style w:type="table" w:customStyle="1" w:styleId="af9">
    <w:basedOn w:val="TableNormal1"/>
    <w:tblPr>
      <w:tblStyleRowBandSize w:val="1"/>
      <w:tblStyleColBandSize w:val="1"/>
      <w:tblCellMar>
        <w:top w:w="100" w:type="dxa"/>
        <w:left w:w="100" w:type="dxa"/>
        <w:bottom w:w="100" w:type="dxa"/>
        <w:right w:w="100" w:type="dxa"/>
      </w:tblCellMar>
    </w:tblPr>
  </w:style>
  <w:style w:type="table" w:customStyle="1" w:styleId="afa">
    <w:basedOn w:val="TableNormal1"/>
    <w:tblPr>
      <w:tblStyleRowBandSize w:val="1"/>
      <w:tblStyleColBandSize w:val="1"/>
      <w:tblCellMar>
        <w:top w:w="100" w:type="dxa"/>
        <w:left w:w="100" w:type="dxa"/>
        <w:bottom w:w="100" w:type="dxa"/>
        <w:right w:w="100" w:type="dxa"/>
      </w:tblCellMar>
    </w:tblPr>
  </w:style>
  <w:style w:type="table" w:customStyle="1" w:styleId="afb">
    <w:basedOn w:val="TableNormal1"/>
    <w:tblPr>
      <w:tblStyleRowBandSize w:val="1"/>
      <w:tblStyleColBandSize w:val="1"/>
      <w:tblCellMar>
        <w:top w:w="100" w:type="dxa"/>
        <w:left w:w="100" w:type="dxa"/>
        <w:bottom w:w="100" w:type="dxa"/>
        <w:right w:w="100" w:type="dxa"/>
      </w:tblCellMar>
    </w:tblPr>
  </w:style>
  <w:style w:type="table" w:customStyle="1" w:styleId="afc">
    <w:basedOn w:val="TableNormal1"/>
    <w:tblPr>
      <w:tblStyleRowBandSize w:val="1"/>
      <w:tblStyleColBandSize w:val="1"/>
      <w:tblCellMar>
        <w:top w:w="100" w:type="dxa"/>
        <w:left w:w="100" w:type="dxa"/>
        <w:bottom w:w="100" w:type="dxa"/>
        <w:right w:w="100" w:type="dxa"/>
      </w:tblCellMar>
    </w:tblPr>
  </w:style>
  <w:style w:type="table" w:customStyle="1" w:styleId="afd">
    <w:basedOn w:val="TableNormal1"/>
    <w:tblPr>
      <w:tblStyleRowBandSize w:val="1"/>
      <w:tblStyleColBandSize w:val="1"/>
      <w:tblCellMar>
        <w:top w:w="100" w:type="dxa"/>
        <w:left w:w="100" w:type="dxa"/>
        <w:bottom w:w="100" w:type="dxa"/>
        <w:right w:w="100"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D5D10"/>
    <w:pPr>
      <w:spacing w:before="100" w:beforeAutospacing="1" w:after="100" w:afterAutospacing="1" w:line="240" w:lineRule="auto"/>
    </w:pPr>
    <w:rPr>
      <w:rFonts w:ascii="Times New Roman" w:eastAsia="Times New Roman" w:hAnsi="Times New Roman" w:cs="Times New Roman"/>
      <w:sz w:val="24"/>
      <w:szCs w:val="24"/>
      <w:lang w:val="es-CO"/>
    </w:rPr>
  </w:style>
  <w:style w:type="table" w:styleId="Tablaconcuadrcula3-nfasis4">
    <w:name w:val="Grid Table 3 Accent 4"/>
    <w:basedOn w:val="Tablanormal"/>
    <w:uiPriority w:val="48"/>
    <w:rsid w:val="00936C2D"/>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aconcuadrcula3-nfasis5">
    <w:name w:val="Grid Table 3 Accent 5"/>
    <w:basedOn w:val="Tablanormal"/>
    <w:uiPriority w:val="48"/>
    <w:rsid w:val="00936C2D"/>
    <w:pPr>
      <w:spacing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aconcuadrcula4-nfasis6">
    <w:name w:val="Grid Table 4 Accent 6"/>
    <w:basedOn w:val="Tablanormal"/>
    <w:uiPriority w:val="49"/>
    <w:rsid w:val="00936C2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Hipervnculo">
    <w:name w:val="Hyperlink"/>
    <w:basedOn w:val="Fuentedeprrafopredeter"/>
    <w:uiPriority w:val="99"/>
    <w:unhideWhenUsed/>
    <w:rsid w:val="00984DC3"/>
    <w:rPr>
      <w:color w:val="0000FF" w:themeColor="hyperlink"/>
      <w:u w:val="single"/>
    </w:rPr>
  </w:style>
  <w:style w:type="character" w:customStyle="1" w:styleId="Mencinsinresolver1">
    <w:name w:val="Mención sin resolver1"/>
    <w:basedOn w:val="Fuentedeprrafopredeter"/>
    <w:uiPriority w:val="99"/>
    <w:semiHidden/>
    <w:unhideWhenUsed/>
    <w:rsid w:val="00984DC3"/>
    <w:rPr>
      <w:color w:val="605E5C"/>
      <w:shd w:val="clear" w:color="auto" w:fill="E1DFDD"/>
    </w:rPr>
  </w:style>
  <w:style w:type="character" w:styleId="Textoennegrita">
    <w:name w:val="Strong"/>
    <w:basedOn w:val="Fuentedeprrafopredeter"/>
    <w:uiPriority w:val="22"/>
    <w:qFormat/>
    <w:rsid w:val="00BB533D"/>
    <w:rPr>
      <w:b/>
      <w:bCs/>
    </w:rPr>
  </w:style>
  <w:style w:type="character" w:customStyle="1" w:styleId="token">
    <w:name w:val="token"/>
    <w:basedOn w:val="Fuentedeprrafopredeter"/>
    <w:rsid w:val="00DA7C2A"/>
  </w:style>
  <w:style w:type="character" w:styleId="nfasis">
    <w:name w:val="Emphasis"/>
    <w:basedOn w:val="Fuentedeprrafopredeter"/>
    <w:uiPriority w:val="20"/>
    <w:qFormat/>
    <w:rsid w:val="00DA7C2A"/>
    <w:rPr>
      <w:i/>
      <w:iCs/>
    </w:rPr>
  </w:style>
  <w:style w:type="table" w:styleId="Tablaconcuadrcula5oscura-nfasis2">
    <w:name w:val="Grid Table 5 Dark Accent 2"/>
    <w:basedOn w:val="Tablanormal"/>
    <w:uiPriority w:val="50"/>
    <w:rsid w:val="00DA7C2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concuadrcula5oscura-nfasis5">
    <w:name w:val="Grid Table 5 Dark Accent 5"/>
    <w:basedOn w:val="Tablanormal"/>
    <w:uiPriority w:val="50"/>
    <w:rsid w:val="00DA7C2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lista6concolores-nfasis2">
    <w:name w:val="List Table 6 Colorful Accent 2"/>
    <w:basedOn w:val="Tablanormal"/>
    <w:uiPriority w:val="51"/>
    <w:rsid w:val="00DA7C2A"/>
    <w:pPr>
      <w:spacing w:line="240" w:lineRule="auto"/>
    </w:pPr>
    <w:rPr>
      <w:color w:val="943634" w:themeColor="accent2" w:themeShade="BF"/>
    </w:rPr>
    <w:tblPr>
      <w:tblStyleRowBandSize w:val="1"/>
      <w:tblStyleColBandSize w:val="1"/>
      <w:tblBorders>
        <w:top w:val="single" w:sz="4" w:space="0" w:color="C0504D" w:themeColor="accent2"/>
        <w:bottom w:val="single" w:sz="4" w:space="0" w:color="C0504D" w:themeColor="accent2"/>
      </w:tblBorders>
    </w:tblPr>
    <w:tblStylePr w:type="firstRow">
      <w:rPr>
        <w:b/>
        <w:bCs/>
      </w:rPr>
      <w:tblPr/>
      <w:tcPr>
        <w:tcBorders>
          <w:bottom w:val="single" w:sz="4" w:space="0" w:color="C0504D" w:themeColor="accent2"/>
        </w:tcBorders>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delista6concolores-nfasis5">
    <w:name w:val="List Table 6 Colorful Accent 5"/>
    <w:basedOn w:val="Tablanormal"/>
    <w:uiPriority w:val="51"/>
    <w:rsid w:val="00DA7C2A"/>
    <w:pPr>
      <w:spacing w:line="240" w:lineRule="auto"/>
    </w:pPr>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ng-tns-c2-0">
    <w:name w:val="ng-tns-c2-0"/>
    <w:basedOn w:val="Fuentedeprrafopredeter"/>
    <w:rsid w:val="003E009E"/>
  </w:style>
  <w:style w:type="table" w:customStyle="1" w:styleId="aff0">
    <w:basedOn w:val="TableNormal0"/>
    <w:tblPr>
      <w:tblStyleRowBandSize w:val="1"/>
      <w:tblStyleColBandSize w:val="1"/>
      <w:tblCellMar>
        <w:left w:w="115" w:type="dxa"/>
        <w:right w:w="115" w:type="dxa"/>
      </w:tblCellMar>
    </w:tblPr>
  </w:style>
  <w:style w:type="table" w:customStyle="1" w:styleId="aff1">
    <w:basedOn w:val="TableNormal0"/>
    <w:tblPr>
      <w:tblStyleRowBandSize w:val="1"/>
      <w:tblStyleColBandSize w:val="1"/>
      <w:tblCellMar>
        <w:left w:w="115" w:type="dxa"/>
        <w:right w:w="115" w:type="dxa"/>
      </w:tblCellMar>
    </w:tblPr>
  </w:style>
  <w:style w:type="table" w:customStyle="1" w:styleId="aff2">
    <w:basedOn w:val="TableNormal0"/>
    <w:tblPr>
      <w:tblStyleRowBandSize w:val="1"/>
      <w:tblStyleColBandSize w:val="1"/>
      <w:tblCellMar>
        <w:left w:w="115" w:type="dxa"/>
        <w:right w:w="115" w:type="dxa"/>
      </w:tblCellMar>
    </w:tblPr>
  </w:style>
  <w:style w:type="table" w:customStyle="1" w:styleId="aff3">
    <w:basedOn w:val="TableNormal0"/>
    <w:tblPr>
      <w:tblStyleRowBandSize w:val="1"/>
      <w:tblStyleColBandSize w:val="1"/>
      <w:tblCellMar>
        <w:left w:w="115" w:type="dxa"/>
        <w:right w:w="115" w:type="dxa"/>
      </w:tblCellMar>
    </w:tblPr>
  </w:style>
  <w:style w:type="table" w:customStyle="1" w:styleId="aff4">
    <w:basedOn w:val="TableNormal0"/>
    <w:pPr>
      <w:spacing w:line="240" w:lineRule="auto"/>
    </w:pPr>
    <w:rPr>
      <w:color w:val="31849B"/>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rPr>
      <w:tblPr/>
      <w:tcPr>
        <w:tcBorders>
          <w:top w:val="single" w:sz="4" w:space="0" w:color="F79646"/>
        </w:tcBorders>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table" w:customStyle="1" w:styleId="aff5">
    <w:basedOn w:val="TableNormal0"/>
    <w:pPr>
      <w:spacing w:line="240" w:lineRule="auto"/>
    </w:pPr>
    <w:rPr>
      <w:color w:val="31849B"/>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rPr>
      <w:tblPr/>
      <w:tcPr>
        <w:tcBorders>
          <w:top w:val="single" w:sz="4" w:space="0" w:color="F79646"/>
        </w:tcBorders>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table" w:customStyle="1" w:styleId="aff6">
    <w:basedOn w:val="TableNormal0"/>
    <w:pPr>
      <w:spacing w:line="240" w:lineRule="auto"/>
    </w:pPr>
    <w:rPr>
      <w:color w:val="31849B"/>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rPr>
      <w:tblPr/>
      <w:tcPr>
        <w:tcBorders>
          <w:top w:val="single" w:sz="4" w:space="0" w:color="F79646"/>
        </w:tcBorders>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table" w:customStyle="1" w:styleId="aff7">
    <w:basedOn w:val="TableNormal0"/>
    <w:pPr>
      <w:spacing w:line="240" w:lineRule="auto"/>
    </w:pPr>
    <w:rPr>
      <w:color w:val="31849B"/>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rPr>
      <w:tblPr/>
      <w:tcPr>
        <w:tcBorders>
          <w:top w:val="single" w:sz="4" w:space="0" w:color="F79646"/>
        </w:tcBorders>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table" w:customStyle="1" w:styleId="aff8">
    <w:basedOn w:val="TableNormal0"/>
    <w:pPr>
      <w:spacing w:line="240" w:lineRule="auto"/>
    </w:pPr>
    <w:rPr>
      <w:color w:val="31849B"/>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rPr>
      <w:tblPr/>
      <w:tcPr>
        <w:tcBorders>
          <w:top w:val="single" w:sz="4" w:space="0" w:color="F79646"/>
        </w:tcBorders>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table" w:customStyle="1" w:styleId="aff9">
    <w:basedOn w:val="TableNormal0"/>
    <w:pPr>
      <w:spacing w:line="240" w:lineRule="auto"/>
    </w:pPr>
    <w:rPr>
      <w:color w:val="31849B"/>
    </w:rPr>
    <w:tblPr>
      <w:tblStyleRowBandSize w:val="1"/>
      <w:tblStyleColBandSize w:val="1"/>
      <w:tblCellMar>
        <w:left w:w="115" w:type="dxa"/>
        <w:right w:w="115" w:type="dxa"/>
      </w:tblCellMar>
    </w:tblPr>
    <w:tcPr>
      <w:shd w:val="clear" w:color="auto" w:fill="DBEEF3"/>
    </w:tcPr>
    <w:tblStylePr w:type="firstRow">
      <w:rPr>
        <w:b/>
      </w:rPr>
      <w:tblPr/>
      <w:tcPr>
        <w:tcBorders>
          <w:bottom w:val="single" w:sz="4" w:space="0" w:color="4BACC6"/>
        </w:tcBorders>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 w:type="table" w:customStyle="1" w:styleId="affa">
    <w:basedOn w:val="TableNormal0"/>
    <w:tblPr>
      <w:tblStyleRowBandSize w:val="1"/>
      <w:tblStyleColBandSize w:val="1"/>
      <w:tblCellMar>
        <w:top w:w="15" w:type="dxa"/>
        <w:left w:w="15" w:type="dxa"/>
        <w:bottom w:w="15" w:type="dxa"/>
        <w:right w:w="15" w:type="dxa"/>
      </w:tblCellMar>
    </w:tblPr>
  </w:style>
  <w:style w:type="table" w:customStyle="1" w:styleId="affb">
    <w:basedOn w:val="TableNormal0"/>
    <w:tblPr>
      <w:tblStyleRowBandSize w:val="1"/>
      <w:tblStyleColBandSize w:val="1"/>
      <w:tblCellMar>
        <w:top w:w="100" w:type="dxa"/>
        <w:left w:w="100" w:type="dxa"/>
        <w:bottom w:w="100" w:type="dxa"/>
        <w:right w:w="100" w:type="dxa"/>
      </w:tblCellMar>
    </w:tblPr>
  </w:style>
  <w:style w:type="table" w:customStyle="1" w:styleId="affc">
    <w:basedOn w:val="TableNormal0"/>
    <w:tblPr>
      <w:tblStyleRowBandSize w:val="1"/>
      <w:tblStyleColBandSize w:val="1"/>
      <w:tblCellMar>
        <w:top w:w="100" w:type="dxa"/>
        <w:left w:w="100" w:type="dxa"/>
        <w:bottom w:w="100" w:type="dxa"/>
        <w:right w:w="100" w:type="dxa"/>
      </w:tblCellMar>
    </w:tblPr>
  </w:style>
  <w:style w:type="table" w:customStyle="1" w:styleId="affd">
    <w:basedOn w:val="TableNormal0"/>
    <w:tblPr>
      <w:tblStyleRowBandSize w:val="1"/>
      <w:tblStyleColBandSize w:val="1"/>
      <w:tblCellMar>
        <w:top w:w="100" w:type="dxa"/>
        <w:left w:w="100" w:type="dxa"/>
        <w:bottom w:w="100" w:type="dxa"/>
        <w:right w:w="100" w:type="dxa"/>
      </w:tblCellMar>
    </w:tblPr>
  </w:style>
  <w:style w:type="character" w:customStyle="1" w:styleId="Mencinsinresolver2">
    <w:name w:val="Mención sin resolver2"/>
    <w:basedOn w:val="Fuentedeprrafopredeter"/>
    <w:uiPriority w:val="99"/>
    <w:semiHidden/>
    <w:unhideWhenUsed/>
    <w:rsid w:val="00363691"/>
    <w:rPr>
      <w:color w:val="605E5C"/>
      <w:shd w:val="clear" w:color="auto" w:fill="E1DFDD"/>
    </w:rPr>
  </w:style>
  <w:style w:type="paragraph" w:styleId="Lista2">
    <w:name w:val="List 2"/>
    <w:basedOn w:val="Normal"/>
    <w:uiPriority w:val="99"/>
    <w:unhideWhenUsed/>
    <w:rsid w:val="005C66FD"/>
    <w:pPr>
      <w:ind w:left="566" w:hanging="283"/>
      <w:contextualSpacing/>
    </w:pPr>
  </w:style>
  <w:style w:type="paragraph" w:styleId="Textoindependiente">
    <w:name w:val="Body Text"/>
    <w:basedOn w:val="Normal"/>
    <w:link w:val="TextoindependienteCar"/>
    <w:uiPriority w:val="99"/>
    <w:unhideWhenUsed/>
    <w:rsid w:val="005C66FD"/>
    <w:pPr>
      <w:spacing w:after="120"/>
    </w:pPr>
  </w:style>
  <w:style w:type="character" w:customStyle="1" w:styleId="TextoindependienteCar">
    <w:name w:val="Texto independiente Car"/>
    <w:basedOn w:val="Fuentedeprrafopredeter"/>
    <w:link w:val="Textoindependiente"/>
    <w:uiPriority w:val="99"/>
    <w:rsid w:val="005C66FD"/>
  </w:style>
  <w:style w:type="character" w:customStyle="1" w:styleId="cf01">
    <w:name w:val="cf01"/>
    <w:basedOn w:val="Fuentedeprrafopredeter"/>
    <w:rsid w:val="00D1203F"/>
    <w:rPr>
      <w:rFonts w:ascii="Segoe UI" w:hAnsi="Segoe UI" w:cs="Segoe UI" w:hint="default"/>
      <w:sz w:val="18"/>
      <w:szCs w:val="18"/>
    </w:rPr>
  </w:style>
  <w:style w:type="character" w:customStyle="1" w:styleId="cf11">
    <w:name w:val="cf11"/>
    <w:basedOn w:val="Fuentedeprrafopredeter"/>
    <w:rsid w:val="00D1203F"/>
    <w:rPr>
      <w:rFonts w:ascii="Segoe UI" w:hAnsi="Segoe UI" w:cs="Segoe UI" w:hint="default"/>
      <w:sz w:val="18"/>
      <w:szCs w:val="18"/>
    </w:rPr>
  </w:style>
  <w:style w:type="character" w:customStyle="1" w:styleId="cf21">
    <w:name w:val="cf21"/>
    <w:basedOn w:val="Fuentedeprrafopredeter"/>
    <w:rsid w:val="00D1203F"/>
    <w:rPr>
      <w:rFonts w:ascii="Segoe UI" w:hAnsi="Segoe UI" w:cs="Segoe UI" w:hint="default"/>
      <w:color w:val="999999"/>
      <w:sz w:val="18"/>
      <w:szCs w:val="18"/>
    </w:rPr>
  </w:style>
  <w:style w:type="character" w:customStyle="1" w:styleId="cf31">
    <w:name w:val="cf31"/>
    <w:basedOn w:val="Fuentedeprrafopredeter"/>
    <w:rsid w:val="00D1203F"/>
    <w:rPr>
      <w:color w:val="999999"/>
      <w:sz w:val="22"/>
      <w:szCs w:val="22"/>
    </w:rPr>
  </w:style>
  <w:style w:type="paragraph" w:customStyle="1" w:styleId="pf0">
    <w:name w:val="pf0"/>
    <w:basedOn w:val="Normal"/>
    <w:rsid w:val="00D1203F"/>
    <w:pPr>
      <w:spacing w:before="100" w:beforeAutospacing="1" w:after="100" w:afterAutospacing="1" w:line="240" w:lineRule="auto"/>
    </w:pPr>
    <w:rPr>
      <w:rFonts w:ascii="Times New Roman" w:eastAsia="Times New Roman" w:hAnsi="Times New Roman" w:cs="Times New Roman"/>
      <w:sz w:val="24"/>
      <w:szCs w:val="24"/>
      <w:lang w:val="es-CO"/>
    </w:rPr>
  </w:style>
  <w:style w:type="table" w:customStyle="1" w:styleId="affe">
    <w:basedOn w:val="TableNormal0"/>
    <w:pPr>
      <w:spacing w:line="240" w:lineRule="auto"/>
    </w:pPr>
    <w:rPr>
      <w:color w:val="31849B"/>
    </w:rPr>
    <w:tblPr>
      <w:tblStyleRowBandSize w:val="1"/>
      <w:tblStyleColBandSize w:val="1"/>
      <w:tblCellMar>
        <w:top w:w="100" w:type="dxa"/>
        <w:left w:w="100" w:type="dxa"/>
        <w:bottom w:w="100" w:type="dxa"/>
        <w:right w:w="100" w:type="dxa"/>
      </w:tblCellMar>
    </w:tblPr>
    <w:tcPr>
      <w:shd w:val="clear" w:color="auto" w:fill="DBEEF3"/>
    </w:tcPr>
  </w:style>
  <w:style w:type="table" w:customStyle="1" w:styleId="afff">
    <w:basedOn w:val="TableNormal0"/>
    <w:pPr>
      <w:spacing w:line="240" w:lineRule="auto"/>
    </w:pPr>
    <w:rPr>
      <w:color w:val="31849B"/>
    </w:rPr>
    <w:tblPr>
      <w:tblStyleRowBandSize w:val="1"/>
      <w:tblStyleColBandSize w:val="1"/>
      <w:tblCellMar>
        <w:top w:w="100" w:type="dxa"/>
        <w:left w:w="100" w:type="dxa"/>
        <w:bottom w:w="100" w:type="dxa"/>
        <w:right w:w="100" w:type="dxa"/>
      </w:tblCellMar>
    </w:tblPr>
    <w:tcPr>
      <w:shd w:val="clear" w:color="auto" w:fill="DBEEF3"/>
    </w:tcPr>
  </w:style>
  <w:style w:type="table" w:customStyle="1" w:styleId="afff0">
    <w:basedOn w:val="TableNormal0"/>
    <w:pPr>
      <w:spacing w:line="240" w:lineRule="auto"/>
    </w:pPr>
    <w:rPr>
      <w:color w:val="31849B"/>
    </w:rPr>
    <w:tblPr>
      <w:tblStyleRowBandSize w:val="1"/>
      <w:tblStyleColBandSize w:val="1"/>
      <w:tblCellMar>
        <w:top w:w="100" w:type="dxa"/>
        <w:left w:w="100" w:type="dxa"/>
        <w:bottom w:w="100" w:type="dxa"/>
        <w:right w:w="100" w:type="dxa"/>
      </w:tblCellMar>
    </w:tblPr>
    <w:tcPr>
      <w:shd w:val="clear" w:color="auto" w:fill="DBEEF3"/>
    </w:tcPr>
  </w:style>
  <w:style w:type="table" w:customStyle="1" w:styleId="afff1">
    <w:basedOn w:val="TableNormal0"/>
    <w:pPr>
      <w:spacing w:line="240" w:lineRule="auto"/>
    </w:pPr>
    <w:rPr>
      <w:color w:val="31849B"/>
    </w:rPr>
    <w:tblPr>
      <w:tblStyleRowBandSize w:val="1"/>
      <w:tblStyleColBandSize w:val="1"/>
      <w:tblCellMar>
        <w:top w:w="100" w:type="dxa"/>
        <w:left w:w="100" w:type="dxa"/>
        <w:bottom w:w="100" w:type="dxa"/>
        <w:right w:w="100" w:type="dxa"/>
      </w:tblCellMar>
    </w:tblPr>
    <w:tcPr>
      <w:shd w:val="clear" w:color="auto" w:fill="DBEEF3"/>
    </w:tcPr>
  </w:style>
  <w:style w:type="table" w:customStyle="1" w:styleId="afff2">
    <w:basedOn w:val="TableNormal0"/>
    <w:pPr>
      <w:spacing w:line="240" w:lineRule="auto"/>
    </w:pPr>
    <w:rPr>
      <w:color w:val="31849B"/>
    </w:rPr>
    <w:tblPr>
      <w:tblStyleRowBandSize w:val="1"/>
      <w:tblStyleColBandSize w:val="1"/>
      <w:tblCellMar>
        <w:left w:w="115" w:type="dxa"/>
        <w:right w:w="115" w:type="dxa"/>
      </w:tblCellMar>
    </w:tblPr>
    <w:tcPr>
      <w:shd w:val="clear" w:color="auto" w:fill="DBEEF3"/>
    </w:tcPr>
  </w:style>
  <w:style w:type="table" w:customStyle="1" w:styleId="afff3">
    <w:basedOn w:val="TableNormal0"/>
    <w:tblPr>
      <w:tblStyleRowBandSize w:val="1"/>
      <w:tblStyleColBandSize w:val="1"/>
      <w:tblCellMar>
        <w:top w:w="100" w:type="dxa"/>
        <w:left w:w="100" w:type="dxa"/>
        <w:bottom w:w="100" w:type="dxa"/>
        <w:right w:w="100" w:type="dxa"/>
      </w:tblCellMar>
    </w:tblPr>
  </w:style>
  <w:style w:type="table" w:customStyle="1" w:styleId="afff4">
    <w:basedOn w:val="TableNormal0"/>
    <w:pPr>
      <w:spacing w:line="240" w:lineRule="auto"/>
    </w:pPr>
    <w:rPr>
      <w:color w:val="31849B"/>
    </w:rPr>
    <w:tblPr>
      <w:tblStyleRowBandSize w:val="1"/>
      <w:tblStyleColBandSize w:val="1"/>
      <w:tblCellMar>
        <w:left w:w="115" w:type="dxa"/>
        <w:right w:w="115" w:type="dxa"/>
      </w:tblCellMar>
    </w:tblPr>
    <w:tcPr>
      <w:shd w:val="clear" w:color="auto" w:fill="DBEEF3"/>
    </w:tcPr>
  </w:style>
  <w:style w:type="table" w:customStyle="1" w:styleId="afff5">
    <w:basedOn w:val="TableNormal0"/>
    <w:pPr>
      <w:spacing w:line="240" w:lineRule="auto"/>
    </w:pPr>
    <w:rPr>
      <w:color w:val="31849B"/>
    </w:rPr>
    <w:tblPr>
      <w:tblStyleRowBandSize w:val="1"/>
      <w:tblStyleColBandSize w:val="1"/>
      <w:tblCellMar>
        <w:left w:w="115" w:type="dxa"/>
        <w:right w:w="115" w:type="dxa"/>
      </w:tblCellMar>
    </w:tblPr>
    <w:tcPr>
      <w:shd w:val="clear" w:color="auto" w:fill="DBEEF3"/>
    </w:tcPr>
  </w:style>
  <w:style w:type="table" w:customStyle="1" w:styleId="afff6">
    <w:basedOn w:val="TableNormal0"/>
    <w:pPr>
      <w:spacing w:line="240" w:lineRule="auto"/>
    </w:pPr>
    <w:rPr>
      <w:color w:val="31849B"/>
    </w:rPr>
    <w:tblPr>
      <w:tblStyleRowBandSize w:val="1"/>
      <w:tblStyleColBandSize w:val="1"/>
      <w:tblCellMar>
        <w:top w:w="100" w:type="dxa"/>
        <w:left w:w="100" w:type="dxa"/>
        <w:bottom w:w="100" w:type="dxa"/>
        <w:right w:w="100" w:type="dxa"/>
      </w:tblCellMar>
    </w:tblPr>
    <w:tcPr>
      <w:shd w:val="clear" w:color="auto" w:fill="DBEEF3"/>
    </w:tcPr>
    <w:tblStylePr w:type="firstRow">
      <w:rPr>
        <w:b/>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rPr>
      <w:tblPr/>
      <w:tcPr>
        <w:tcBorders>
          <w:top w:val="single" w:sz="4" w:space="0" w:color="F79646"/>
        </w:tcBorders>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table" w:customStyle="1" w:styleId="afff7">
    <w:basedOn w:val="TableNormal0"/>
    <w:tblPr>
      <w:tblStyleRowBandSize w:val="1"/>
      <w:tblStyleColBandSize w:val="1"/>
      <w:tblCellMar>
        <w:top w:w="100" w:type="dxa"/>
        <w:left w:w="100" w:type="dxa"/>
        <w:bottom w:w="100" w:type="dxa"/>
        <w:right w:w="100" w:type="dxa"/>
      </w:tblCellMar>
    </w:tblPr>
  </w:style>
  <w:style w:type="table" w:customStyle="1" w:styleId="afff8">
    <w:basedOn w:val="TableNormal0"/>
    <w:pPr>
      <w:spacing w:line="240" w:lineRule="auto"/>
    </w:pPr>
    <w:rPr>
      <w:color w:val="31849B"/>
    </w:rPr>
    <w:tblPr>
      <w:tblStyleRowBandSize w:val="1"/>
      <w:tblStyleColBandSize w:val="1"/>
      <w:tblCellMar>
        <w:top w:w="100" w:type="dxa"/>
        <w:left w:w="100" w:type="dxa"/>
        <w:bottom w:w="100" w:type="dxa"/>
        <w:right w:w="100" w:type="dxa"/>
      </w:tblCellMar>
    </w:tblPr>
    <w:tcPr>
      <w:shd w:val="clear" w:color="auto" w:fill="DBEEF3"/>
    </w:tcPr>
    <w:tblStylePr w:type="firstRow">
      <w:rPr>
        <w:b/>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rPr>
      <w:tblPr/>
      <w:tcPr>
        <w:tcBorders>
          <w:top w:val="single" w:sz="4" w:space="0" w:color="F79646"/>
        </w:tcBorders>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table" w:customStyle="1" w:styleId="afff9">
    <w:basedOn w:val="TableNormal0"/>
    <w:pPr>
      <w:spacing w:line="240" w:lineRule="auto"/>
    </w:pPr>
    <w:rPr>
      <w:color w:val="31849B"/>
    </w:rPr>
    <w:tblPr>
      <w:tblStyleRowBandSize w:val="1"/>
      <w:tblStyleColBandSize w:val="1"/>
      <w:tblCellMar>
        <w:top w:w="100" w:type="dxa"/>
        <w:left w:w="100" w:type="dxa"/>
        <w:bottom w:w="100" w:type="dxa"/>
        <w:right w:w="100" w:type="dxa"/>
      </w:tblCellMar>
    </w:tblPr>
    <w:tcPr>
      <w:shd w:val="clear" w:color="auto" w:fill="DBEEF3"/>
    </w:tcPr>
    <w:tblStylePr w:type="firstRow">
      <w:rPr>
        <w:b/>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rPr>
      <w:tblPr/>
      <w:tcPr>
        <w:tcBorders>
          <w:top w:val="single" w:sz="4" w:space="0" w:color="F79646"/>
        </w:tcBorders>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table" w:customStyle="1" w:styleId="afffa">
    <w:basedOn w:val="TableNormal0"/>
    <w:pPr>
      <w:spacing w:line="240" w:lineRule="auto"/>
    </w:pPr>
    <w:rPr>
      <w:color w:val="31849B"/>
    </w:rPr>
    <w:tblPr>
      <w:tblStyleRowBandSize w:val="1"/>
      <w:tblStyleColBandSize w:val="1"/>
      <w:tblCellMar>
        <w:top w:w="100" w:type="dxa"/>
        <w:left w:w="100" w:type="dxa"/>
        <w:bottom w:w="100" w:type="dxa"/>
        <w:right w:w="100" w:type="dxa"/>
      </w:tblCellMar>
    </w:tblPr>
    <w:tcPr>
      <w:shd w:val="clear" w:color="auto" w:fill="DBEEF3"/>
    </w:tcPr>
    <w:tblStylePr w:type="firstRow">
      <w:rPr>
        <w:b/>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rPr>
      <w:tblPr/>
      <w:tcPr>
        <w:tcBorders>
          <w:top w:val="single" w:sz="4" w:space="0" w:color="F79646"/>
        </w:tcBorders>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table" w:customStyle="1" w:styleId="afffb">
    <w:basedOn w:val="TableNormal0"/>
    <w:tblPr>
      <w:tblStyleRowBandSize w:val="1"/>
      <w:tblStyleColBandSize w:val="1"/>
      <w:tblCellMar>
        <w:top w:w="100" w:type="dxa"/>
        <w:left w:w="100" w:type="dxa"/>
        <w:bottom w:w="100" w:type="dxa"/>
        <w:right w:w="100" w:type="dxa"/>
      </w:tblCellMar>
    </w:tblPr>
  </w:style>
  <w:style w:type="table" w:customStyle="1" w:styleId="afffc">
    <w:basedOn w:val="TableNormal0"/>
    <w:tblPr>
      <w:tblStyleRowBandSize w:val="1"/>
      <w:tblStyleColBandSize w:val="1"/>
      <w:tblCellMar>
        <w:top w:w="100" w:type="dxa"/>
        <w:left w:w="100" w:type="dxa"/>
        <w:bottom w:w="100" w:type="dxa"/>
        <w:right w:w="100" w:type="dxa"/>
      </w:tblCellMar>
    </w:tblPr>
  </w:style>
  <w:style w:type="table" w:customStyle="1" w:styleId="afffd">
    <w:basedOn w:val="TableNormal0"/>
    <w:tblPr>
      <w:tblStyleRowBandSize w:val="1"/>
      <w:tblStyleColBandSize w:val="1"/>
      <w:tblCellMar>
        <w:top w:w="100" w:type="dxa"/>
        <w:left w:w="100" w:type="dxa"/>
        <w:bottom w:w="100" w:type="dxa"/>
        <w:right w:w="100" w:type="dxa"/>
      </w:tblCellMar>
    </w:tblPr>
  </w:style>
  <w:style w:type="table" w:customStyle="1" w:styleId="afffe">
    <w:basedOn w:val="TableNormal0"/>
    <w:pPr>
      <w:spacing w:line="240" w:lineRule="auto"/>
    </w:pPr>
    <w:rPr>
      <w:color w:val="31849B"/>
    </w:rPr>
    <w:tblPr>
      <w:tblStyleRowBandSize w:val="1"/>
      <w:tblStyleColBandSize w:val="1"/>
      <w:tblCellMar>
        <w:left w:w="115" w:type="dxa"/>
        <w:right w:w="115" w:type="dxa"/>
      </w:tblCellMar>
    </w:tblPr>
    <w:tcPr>
      <w:shd w:val="clear" w:color="auto" w:fill="DBEEF3"/>
    </w:tcPr>
  </w:style>
  <w:style w:type="table" w:customStyle="1" w:styleId="affff">
    <w:basedOn w:val="TableNormal0"/>
    <w:tblPr>
      <w:tblStyleRowBandSize w:val="1"/>
      <w:tblStyleColBandSize w:val="1"/>
      <w:tblCellMar>
        <w:top w:w="100" w:type="dxa"/>
        <w:left w:w="100" w:type="dxa"/>
        <w:bottom w:w="100" w:type="dxa"/>
        <w:right w:w="100" w:type="dxa"/>
      </w:tblCellMar>
    </w:tblPr>
  </w:style>
  <w:style w:type="table" w:customStyle="1" w:styleId="affff0">
    <w:basedOn w:val="TableNormal0"/>
    <w:tblPr>
      <w:tblStyleRowBandSize w:val="1"/>
      <w:tblStyleColBandSize w:val="1"/>
      <w:tblCellMar>
        <w:top w:w="100" w:type="dxa"/>
        <w:left w:w="100" w:type="dxa"/>
        <w:bottom w:w="100" w:type="dxa"/>
        <w:right w:w="100" w:type="dxa"/>
      </w:tblCellMar>
    </w:tblPr>
  </w:style>
  <w:style w:type="table" w:customStyle="1" w:styleId="affff1">
    <w:basedOn w:val="TableNormal0"/>
    <w:tblPr>
      <w:tblStyleRowBandSize w:val="1"/>
      <w:tblStyleColBandSize w:val="1"/>
      <w:tblCellMar>
        <w:top w:w="100" w:type="dxa"/>
        <w:left w:w="100" w:type="dxa"/>
        <w:bottom w:w="100" w:type="dxa"/>
        <w:right w:w="100" w:type="dxa"/>
      </w:tblCellMar>
    </w:tblPr>
  </w:style>
  <w:style w:type="table" w:customStyle="1" w:styleId="affff2">
    <w:basedOn w:val="TableNormal0"/>
    <w:pPr>
      <w:spacing w:line="240" w:lineRule="auto"/>
    </w:pPr>
    <w:rPr>
      <w:color w:val="31849B"/>
    </w:rPr>
    <w:tblPr>
      <w:tblStyleRowBandSize w:val="1"/>
      <w:tblStyleColBandSize w:val="1"/>
      <w:tblCellMar>
        <w:top w:w="100" w:type="dxa"/>
        <w:left w:w="100" w:type="dxa"/>
        <w:bottom w:w="100" w:type="dxa"/>
        <w:right w:w="100" w:type="dxa"/>
      </w:tblCellMar>
    </w:tblPr>
    <w:tcPr>
      <w:shd w:val="clear" w:color="auto" w:fill="DBEEF3"/>
    </w:tcPr>
    <w:tblStylePr w:type="firstRow">
      <w:rPr>
        <w:b/>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rPr>
      <w:tblPr/>
      <w:tcPr>
        <w:tcBorders>
          <w:top w:val="single" w:sz="4" w:space="0" w:color="F79646"/>
        </w:tcBorders>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table" w:customStyle="1" w:styleId="affff3">
    <w:basedOn w:val="TableNormal0"/>
    <w:tblPr>
      <w:tblStyleRowBandSize w:val="1"/>
      <w:tblStyleColBandSize w:val="1"/>
      <w:tblCellMar>
        <w:top w:w="100" w:type="dxa"/>
        <w:left w:w="100" w:type="dxa"/>
        <w:bottom w:w="100" w:type="dxa"/>
        <w:right w:w="100" w:type="dxa"/>
      </w:tblCellMar>
    </w:tblPr>
  </w:style>
  <w:style w:type="table" w:customStyle="1" w:styleId="affff4">
    <w:basedOn w:val="TableNormal0"/>
    <w:tblPr>
      <w:tblStyleRowBandSize w:val="1"/>
      <w:tblStyleColBandSize w:val="1"/>
      <w:tblCellMar>
        <w:top w:w="100" w:type="dxa"/>
        <w:left w:w="100" w:type="dxa"/>
        <w:bottom w:w="100" w:type="dxa"/>
        <w:right w:w="100" w:type="dxa"/>
      </w:tblCellMar>
    </w:tblPr>
  </w:style>
  <w:style w:type="table" w:customStyle="1" w:styleId="affff5">
    <w:basedOn w:val="TableNormal0"/>
    <w:pPr>
      <w:spacing w:line="240" w:lineRule="auto"/>
    </w:pPr>
    <w:rPr>
      <w:color w:val="31849B"/>
    </w:rPr>
    <w:tblPr>
      <w:tblStyleRowBandSize w:val="1"/>
      <w:tblStyleColBandSize w:val="1"/>
      <w:tblCellMar>
        <w:left w:w="115" w:type="dxa"/>
        <w:right w:w="115" w:type="dxa"/>
      </w:tblCellMar>
    </w:tblPr>
    <w:tcPr>
      <w:shd w:val="clear" w:color="auto" w:fill="DBEEF3"/>
    </w:tcPr>
  </w:style>
  <w:style w:type="table" w:customStyle="1" w:styleId="affff6">
    <w:basedOn w:val="TableNormal0"/>
    <w:tblPr>
      <w:tblStyleRowBandSize w:val="1"/>
      <w:tblStyleColBandSize w:val="1"/>
      <w:tblCellMar>
        <w:top w:w="100" w:type="dxa"/>
        <w:left w:w="100" w:type="dxa"/>
        <w:bottom w:w="100" w:type="dxa"/>
        <w:right w:w="100" w:type="dxa"/>
      </w:tblCellMar>
    </w:tblPr>
  </w:style>
  <w:style w:type="table" w:customStyle="1" w:styleId="affff7">
    <w:basedOn w:val="TableNormal0"/>
    <w:pPr>
      <w:spacing w:line="240" w:lineRule="auto"/>
    </w:pPr>
    <w:rPr>
      <w:color w:val="31849B"/>
    </w:rPr>
    <w:tblPr>
      <w:tblStyleRowBandSize w:val="1"/>
      <w:tblStyleColBandSize w:val="1"/>
      <w:tblCellMar>
        <w:left w:w="115" w:type="dxa"/>
        <w:right w:w="115" w:type="dxa"/>
      </w:tblCellMar>
    </w:tblPr>
    <w:tcPr>
      <w:shd w:val="clear" w:color="auto" w:fill="DBEEF3"/>
    </w:tcPr>
  </w:style>
  <w:style w:type="table" w:customStyle="1" w:styleId="affff8">
    <w:basedOn w:val="TableNormal0"/>
    <w:pPr>
      <w:spacing w:line="240" w:lineRule="auto"/>
    </w:pPr>
    <w:rPr>
      <w:color w:val="31849B"/>
    </w:rPr>
    <w:tblPr>
      <w:tblStyleRowBandSize w:val="1"/>
      <w:tblStyleColBandSize w:val="1"/>
      <w:tblCellMar>
        <w:left w:w="115" w:type="dxa"/>
        <w:right w:w="115" w:type="dxa"/>
      </w:tblCellMar>
    </w:tblPr>
    <w:tcPr>
      <w:shd w:val="clear" w:color="auto" w:fill="DBEEF3"/>
    </w:tcPr>
  </w:style>
  <w:style w:type="table" w:customStyle="1" w:styleId="affff9">
    <w:basedOn w:val="TableNormal0"/>
    <w:pPr>
      <w:spacing w:line="240" w:lineRule="auto"/>
    </w:pPr>
    <w:rPr>
      <w:color w:val="31849B"/>
    </w:rPr>
    <w:tblPr>
      <w:tblStyleRowBandSize w:val="1"/>
      <w:tblStyleColBandSize w:val="1"/>
      <w:tblCellMar>
        <w:left w:w="115" w:type="dxa"/>
        <w:right w:w="115" w:type="dxa"/>
      </w:tblCellMar>
    </w:tblPr>
    <w:tcPr>
      <w:shd w:val="clear" w:color="auto" w:fill="DBEEF3"/>
    </w:tcPr>
  </w:style>
  <w:style w:type="table" w:customStyle="1" w:styleId="affffa">
    <w:basedOn w:val="TableNormal0"/>
    <w:pPr>
      <w:spacing w:line="240" w:lineRule="auto"/>
    </w:pPr>
    <w:rPr>
      <w:color w:val="31849B"/>
    </w:rPr>
    <w:tblPr>
      <w:tblStyleRowBandSize w:val="1"/>
      <w:tblStyleColBandSize w:val="1"/>
      <w:tblCellMar>
        <w:top w:w="100" w:type="dxa"/>
        <w:left w:w="100" w:type="dxa"/>
        <w:bottom w:w="100" w:type="dxa"/>
        <w:right w:w="100" w:type="dxa"/>
      </w:tblCellMar>
    </w:tblPr>
    <w:tcPr>
      <w:shd w:val="clear" w:color="auto" w:fill="DBEEF3"/>
    </w:tcPr>
    <w:tblStylePr w:type="firstRow">
      <w:rPr>
        <w:b/>
      </w:rPr>
      <w:tblPr/>
      <w:tcPr>
        <w:tcBorders>
          <w:bottom w:val="single" w:sz="4" w:space="0" w:color="4BACC6"/>
        </w:tcBorders>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 w:type="table" w:customStyle="1" w:styleId="affffb">
    <w:basedOn w:val="TableNormal0"/>
    <w:tblPr>
      <w:tblStyleRowBandSize w:val="1"/>
      <w:tblStyleColBandSize w:val="1"/>
      <w:tblCellMar>
        <w:top w:w="100" w:type="dxa"/>
        <w:left w:w="100" w:type="dxa"/>
        <w:bottom w:w="100" w:type="dxa"/>
        <w:right w:w="100" w:type="dxa"/>
      </w:tblCellMar>
    </w:tblPr>
  </w:style>
  <w:style w:type="table" w:customStyle="1" w:styleId="affffc">
    <w:basedOn w:val="TableNormal0"/>
    <w:pPr>
      <w:spacing w:line="240" w:lineRule="auto"/>
    </w:pPr>
    <w:rPr>
      <w:color w:val="31849B"/>
    </w:rPr>
    <w:tblPr>
      <w:tblStyleRowBandSize w:val="1"/>
      <w:tblStyleColBandSize w:val="1"/>
      <w:tblCellMar>
        <w:left w:w="115" w:type="dxa"/>
        <w:right w:w="115" w:type="dxa"/>
      </w:tblCellMar>
    </w:tblPr>
    <w:tcPr>
      <w:shd w:val="clear" w:color="auto" w:fill="DBEEF3"/>
    </w:tcPr>
  </w:style>
  <w:style w:type="table" w:customStyle="1" w:styleId="affffd">
    <w:basedOn w:val="TableNormal0"/>
    <w:pPr>
      <w:spacing w:line="240" w:lineRule="auto"/>
    </w:pPr>
    <w:rPr>
      <w:color w:val="31849B"/>
    </w:rPr>
    <w:tblPr>
      <w:tblStyleRowBandSize w:val="1"/>
      <w:tblStyleColBandSize w:val="1"/>
      <w:tblCellMar>
        <w:top w:w="100" w:type="dxa"/>
        <w:left w:w="100" w:type="dxa"/>
        <w:bottom w:w="100" w:type="dxa"/>
        <w:right w:w="100" w:type="dxa"/>
      </w:tblCellMar>
    </w:tblPr>
    <w:tcPr>
      <w:shd w:val="clear" w:color="auto" w:fill="DBEEF3"/>
    </w:tcPr>
  </w:style>
  <w:style w:type="table" w:customStyle="1" w:styleId="affffe">
    <w:basedOn w:val="TableNormal0"/>
    <w:pPr>
      <w:spacing w:line="240" w:lineRule="auto"/>
    </w:pPr>
    <w:rPr>
      <w:color w:val="31849B"/>
    </w:rPr>
    <w:tblPr>
      <w:tblStyleRowBandSize w:val="1"/>
      <w:tblStyleColBandSize w:val="1"/>
      <w:tblCellMar>
        <w:top w:w="100" w:type="dxa"/>
        <w:left w:w="100" w:type="dxa"/>
        <w:bottom w:w="100" w:type="dxa"/>
        <w:right w:w="100" w:type="dxa"/>
      </w:tblCellMar>
    </w:tblPr>
    <w:tcPr>
      <w:shd w:val="clear" w:color="auto" w:fill="DBEEF3"/>
    </w:tcPr>
  </w:style>
  <w:style w:type="table" w:customStyle="1" w:styleId="afffff">
    <w:basedOn w:val="TableNormal0"/>
    <w:pPr>
      <w:spacing w:line="240" w:lineRule="auto"/>
    </w:pPr>
    <w:rPr>
      <w:color w:val="31849B"/>
    </w:rPr>
    <w:tblPr>
      <w:tblStyleRowBandSize w:val="1"/>
      <w:tblStyleColBandSize w:val="1"/>
      <w:tblCellMar>
        <w:top w:w="100" w:type="dxa"/>
        <w:left w:w="100" w:type="dxa"/>
        <w:bottom w:w="100" w:type="dxa"/>
        <w:right w:w="100" w:type="dxa"/>
      </w:tblCellMar>
    </w:tblPr>
    <w:tcPr>
      <w:shd w:val="clear" w:color="auto" w:fill="DBEEF3"/>
    </w:tcPr>
  </w:style>
  <w:style w:type="table" w:customStyle="1" w:styleId="afffff0">
    <w:basedOn w:val="TableNormal0"/>
    <w:pPr>
      <w:spacing w:line="240" w:lineRule="auto"/>
    </w:pPr>
    <w:rPr>
      <w:color w:val="31849B"/>
    </w:rPr>
    <w:tblPr>
      <w:tblStyleRowBandSize w:val="1"/>
      <w:tblStyleColBandSize w:val="1"/>
      <w:tblCellMar>
        <w:top w:w="100" w:type="dxa"/>
        <w:left w:w="100" w:type="dxa"/>
        <w:bottom w:w="100" w:type="dxa"/>
        <w:right w:w="100" w:type="dxa"/>
      </w:tblCellMar>
    </w:tblPr>
    <w:tcPr>
      <w:shd w:val="clear" w:color="auto" w:fill="DBEEF3"/>
    </w:tcPr>
  </w:style>
  <w:style w:type="paragraph" w:styleId="Revisin">
    <w:name w:val="Revision"/>
    <w:hidden/>
    <w:uiPriority w:val="99"/>
    <w:semiHidden/>
    <w:rsid w:val="00A00107"/>
    <w:pPr>
      <w:spacing w:line="240" w:lineRule="auto"/>
    </w:pPr>
  </w:style>
  <w:style w:type="paragraph" w:customStyle="1" w:styleId="Default">
    <w:name w:val="Default"/>
    <w:rsid w:val="00E03385"/>
    <w:pPr>
      <w:autoSpaceDE w:val="0"/>
      <w:autoSpaceDN w:val="0"/>
      <w:adjustRightInd w:val="0"/>
      <w:spacing w:line="240" w:lineRule="auto"/>
    </w:pPr>
    <w:rPr>
      <w:rFonts w:eastAsiaTheme="minorHAnsi"/>
      <w:color w:val="000000"/>
      <w:sz w:val="24"/>
      <w:szCs w:val="24"/>
      <w:lang w:val="es-C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6144">
      <w:bodyDiv w:val="1"/>
      <w:marLeft w:val="0"/>
      <w:marRight w:val="0"/>
      <w:marTop w:val="0"/>
      <w:marBottom w:val="0"/>
      <w:divBdr>
        <w:top w:val="none" w:sz="0" w:space="0" w:color="auto"/>
        <w:left w:val="none" w:sz="0" w:space="0" w:color="auto"/>
        <w:bottom w:val="none" w:sz="0" w:space="0" w:color="auto"/>
        <w:right w:val="none" w:sz="0" w:space="0" w:color="auto"/>
      </w:divBdr>
      <w:divsChild>
        <w:div w:id="744378190">
          <w:marLeft w:val="-115"/>
          <w:marRight w:val="0"/>
          <w:marTop w:val="0"/>
          <w:marBottom w:val="0"/>
          <w:divBdr>
            <w:top w:val="none" w:sz="0" w:space="0" w:color="auto"/>
            <w:left w:val="none" w:sz="0" w:space="0" w:color="auto"/>
            <w:bottom w:val="none" w:sz="0" w:space="0" w:color="auto"/>
            <w:right w:val="none" w:sz="0" w:space="0" w:color="auto"/>
          </w:divBdr>
        </w:div>
      </w:divsChild>
    </w:div>
    <w:div w:id="56629063">
      <w:bodyDiv w:val="1"/>
      <w:marLeft w:val="0"/>
      <w:marRight w:val="0"/>
      <w:marTop w:val="0"/>
      <w:marBottom w:val="0"/>
      <w:divBdr>
        <w:top w:val="none" w:sz="0" w:space="0" w:color="auto"/>
        <w:left w:val="none" w:sz="0" w:space="0" w:color="auto"/>
        <w:bottom w:val="none" w:sz="0" w:space="0" w:color="auto"/>
        <w:right w:val="none" w:sz="0" w:space="0" w:color="auto"/>
      </w:divBdr>
    </w:div>
    <w:div w:id="96760159">
      <w:bodyDiv w:val="1"/>
      <w:marLeft w:val="0"/>
      <w:marRight w:val="0"/>
      <w:marTop w:val="0"/>
      <w:marBottom w:val="0"/>
      <w:divBdr>
        <w:top w:val="none" w:sz="0" w:space="0" w:color="auto"/>
        <w:left w:val="none" w:sz="0" w:space="0" w:color="auto"/>
        <w:bottom w:val="none" w:sz="0" w:space="0" w:color="auto"/>
        <w:right w:val="none" w:sz="0" w:space="0" w:color="auto"/>
      </w:divBdr>
      <w:divsChild>
        <w:div w:id="605187683">
          <w:marLeft w:val="-100"/>
          <w:marRight w:val="0"/>
          <w:marTop w:val="0"/>
          <w:marBottom w:val="0"/>
          <w:divBdr>
            <w:top w:val="none" w:sz="0" w:space="0" w:color="auto"/>
            <w:left w:val="none" w:sz="0" w:space="0" w:color="auto"/>
            <w:bottom w:val="none" w:sz="0" w:space="0" w:color="auto"/>
            <w:right w:val="none" w:sz="0" w:space="0" w:color="auto"/>
          </w:divBdr>
        </w:div>
      </w:divsChild>
    </w:div>
    <w:div w:id="291599956">
      <w:bodyDiv w:val="1"/>
      <w:marLeft w:val="0"/>
      <w:marRight w:val="0"/>
      <w:marTop w:val="0"/>
      <w:marBottom w:val="0"/>
      <w:divBdr>
        <w:top w:val="none" w:sz="0" w:space="0" w:color="auto"/>
        <w:left w:val="none" w:sz="0" w:space="0" w:color="auto"/>
        <w:bottom w:val="none" w:sz="0" w:space="0" w:color="auto"/>
        <w:right w:val="none" w:sz="0" w:space="0" w:color="auto"/>
      </w:divBdr>
    </w:div>
    <w:div w:id="485512518">
      <w:bodyDiv w:val="1"/>
      <w:marLeft w:val="0"/>
      <w:marRight w:val="0"/>
      <w:marTop w:val="0"/>
      <w:marBottom w:val="0"/>
      <w:divBdr>
        <w:top w:val="none" w:sz="0" w:space="0" w:color="auto"/>
        <w:left w:val="none" w:sz="0" w:space="0" w:color="auto"/>
        <w:bottom w:val="none" w:sz="0" w:space="0" w:color="auto"/>
        <w:right w:val="none" w:sz="0" w:space="0" w:color="auto"/>
      </w:divBdr>
    </w:div>
    <w:div w:id="644048762">
      <w:bodyDiv w:val="1"/>
      <w:marLeft w:val="0"/>
      <w:marRight w:val="0"/>
      <w:marTop w:val="0"/>
      <w:marBottom w:val="0"/>
      <w:divBdr>
        <w:top w:val="none" w:sz="0" w:space="0" w:color="auto"/>
        <w:left w:val="none" w:sz="0" w:space="0" w:color="auto"/>
        <w:bottom w:val="none" w:sz="0" w:space="0" w:color="auto"/>
        <w:right w:val="none" w:sz="0" w:space="0" w:color="auto"/>
      </w:divBdr>
    </w:div>
    <w:div w:id="875585753">
      <w:bodyDiv w:val="1"/>
      <w:marLeft w:val="0"/>
      <w:marRight w:val="0"/>
      <w:marTop w:val="0"/>
      <w:marBottom w:val="0"/>
      <w:divBdr>
        <w:top w:val="none" w:sz="0" w:space="0" w:color="auto"/>
        <w:left w:val="none" w:sz="0" w:space="0" w:color="auto"/>
        <w:bottom w:val="none" w:sz="0" w:space="0" w:color="auto"/>
        <w:right w:val="none" w:sz="0" w:space="0" w:color="auto"/>
      </w:divBdr>
    </w:div>
    <w:div w:id="1186483337">
      <w:bodyDiv w:val="1"/>
      <w:marLeft w:val="0"/>
      <w:marRight w:val="0"/>
      <w:marTop w:val="0"/>
      <w:marBottom w:val="0"/>
      <w:divBdr>
        <w:top w:val="none" w:sz="0" w:space="0" w:color="auto"/>
        <w:left w:val="none" w:sz="0" w:space="0" w:color="auto"/>
        <w:bottom w:val="none" w:sz="0" w:space="0" w:color="auto"/>
        <w:right w:val="none" w:sz="0" w:space="0" w:color="auto"/>
      </w:divBdr>
      <w:divsChild>
        <w:div w:id="1893153788">
          <w:marLeft w:val="-100"/>
          <w:marRight w:val="0"/>
          <w:marTop w:val="0"/>
          <w:marBottom w:val="0"/>
          <w:divBdr>
            <w:top w:val="none" w:sz="0" w:space="0" w:color="auto"/>
            <w:left w:val="none" w:sz="0" w:space="0" w:color="auto"/>
            <w:bottom w:val="none" w:sz="0" w:space="0" w:color="auto"/>
            <w:right w:val="none" w:sz="0" w:space="0" w:color="auto"/>
          </w:divBdr>
        </w:div>
      </w:divsChild>
    </w:div>
    <w:div w:id="1459449152">
      <w:bodyDiv w:val="1"/>
      <w:marLeft w:val="0"/>
      <w:marRight w:val="0"/>
      <w:marTop w:val="0"/>
      <w:marBottom w:val="0"/>
      <w:divBdr>
        <w:top w:val="none" w:sz="0" w:space="0" w:color="auto"/>
        <w:left w:val="none" w:sz="0" w:space="0" w:color="auto"/>
        <w:bottom w:val="none" w:sz="0" w:space="0" w:color="auto"/>
        <w:right w:val="none" w:sz="0" w:space="0" w:color="auto"/>
      </w:divBdr>
    </w:div>
    <w:div w:id="1585723769">
      <w:bodyDiv w:val="1"/>
      <w:marLeft w:val="0"/>
      <w:marRight w:val="0"/>
      <w:marTop w:val="0"/>
      <w:marBottom w:val="0"/>
      <w:divBdr>
        <w:top w:val="none" w:sz="0" w:space="0" w:color="auto"/>
        <w:left w:val="none" w:sz="0" w:space="0" w:color="auto"/>
        <w:bottom w:val="none" w:sz="0" w:space="0" w:color="auto"/>
        <w:right w:val="none" w:sz="0" w:space="0" w:color="auto"/>
      </w:divBdr>
    </w:div>
    <w:div w:id="1677147265">
      <w:bodyDiv w:val="1"/>
      <w:marLeft w:val="0"/>
      <w:marRight w:val="0"/>
      <w:marTop w:val="0"/>
      <w:marBottom w:val="0"/>
      <w:divBdr>
        <w:top w:val="none" w:sz="0" w:space="0" w:color="auto"/>
        <w:left w:val="none" w:sz="0" w:space="0" w:color="auto"/>
        <w:bottom w:val="none" w:sz="0" w:space="0" w:color="auto"/>
        <w:right w:val="none" w:sz="0" w:space="0" w:color="auto"/>
      </w:divBdr>
    </w:div>
    <w:div w:id="1767002044">
      <w:bodyDiv w:val="1"/>
      <w:marLeft w:val="0"/>
      <w:marRight w:val="0"/>
      <w:marTop w:val="0"/>
      <w:marBottom w:val="0"/>
      <w:divBdr>
        <w:top w:val="none" w:sz="0" w:space="0" w:color="auto"/>
        <w:left w:val="none" w:sz="0" w:space="0" w:color="auto"/>
        <w:bottom w:val="none" w:sz="0" w:space="0" w:color="auto"/>
        <w:right w:val="none" w:sz="0" w:space="0" w:color="auto"/>
      </w:divBdr>
    </w:div>
    <w:div w:id="18078130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cutt.ly/TXOCQMw"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6.png"/><Relationship Id="rId42" Type="http://schemas.openxmlformats.org/officeDocument/2006/relationships/hyperlink" Target="https://cutt.ly/LXO2u4G" TargetMode="External"/><Relationship Id="rId47" Type="http://schemas.openxmlformats.org/officeDocument/2006/relationships/image" Target="media/image19.png"/><Relationship Id="rId63" Type="http://schemas.openxmlformats.org/officeDocument/2006/relationships/image" Target="media/image33.png"/><Relationship Id="rId68" Type="http://schemas.openxmlformats.org/officeDocument/2006/relationships/hyperlink" Target="https://cutt.ly/fXPv9JW" TargetMode="External"/><Relationship Id="rId84" Type="http://schemas.openxmlformats.org/officeDocument/2006/relationships/hyperlink" Target="https://cutt.ly/GXPmqKF" TargetMode="External"/><Relationship Id="rId89" Type="http://schemas.openxmlformats.org/officeDocument/2006/relationships/hyperlink" Target="about:blank" TargetMode="External"/><Relationship Id="rId16" Type="http://schemas.openxmlformats.org/officeDocument/2006/relationships/hyperlink" Target="https://cutt.ly/EXOk2ub" TargetMode="External"/><Relationship Id="rId11" Type="http://schemas.openxmlformats.org/officeDocument/2006/relationships/image" Target="media/image2.jpg"/><Relationship Id="rId32" Type="http://schemas.openxmlformats.org/officeDocument/2006/relationships/hyperlink" Target="https://downloads.mysql.com/archives/workbench/" TargetMode="External"/><Relationship Id="rId37" Type="http://schemas.openxmlformats.org/officeDocument/2006/relationships/hyperlink" Target="https://cutt.ly/aXOXW8t"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38.png"/><Relationship Id="rId79" Type="http://schemas.openxmlformats.org/officeDocument/2006/relationships/hyperlink" Target="https://cutt.ly/SXPnlLr" TargetMode="External"/><Relationship Id="rId5" Type="http://schemas.openxmlformats.org/officeDocument/2006/relationships/settings" Target="settings.xml"/><Relationship Id="rId90" Type="http://schemas.openxmlformats.org/officeDocument/2006/relationships/hyperlink" Target="https://elibro-net.bdigital.sena.edu.co/es/lc/senavirtual/busqueda_avanzada?as_contributor=Pulido__Romero,__Elizabeth&amp;as_contributor_op=unaccent__iexact" TargetMode="External"/><Relationship Id="rId95" Type="http://schemas.openxmlformats.org/officeDocument/2006/relationships/hyperlink" Target="https://www.mongodb.com/docs/v5.0/security/" TargetMode="External"/><Relationship Id="rId22" Type="http://schemas.openxmlformats.org/officeDocument/2006/relationships/comments" Target="comments.xml"/><Relationship Id="rId27" Type="http://schemas.openxmlformats.org/officeDocument/2006/relationships/image" Target="media/image9.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4.jpg"/><Relationship Id="rId69" Type="http://schemas.openxmlformats.org/officeDocument/2006/relationships/hyperlink" Target="https://cutt.ly/fXPv9JW" TargetMode="External"/><Relationship Id="rId80" Type="http://schemas.openxmlformats.org/officeDocument/2006/relationships/hyperlink" Target="https://cutt.ly/SXPnlLr" TargetMode="External"/><Relationship Id="rId85" Type="http://schemas.openxmlformats.org/officeDocument/2006/relationships/hyperlink" Target="https://www.youtube.com/watch?v=L2p3xOKUQW0" TargetMode="External"/><Relationship Id="rId12" Type="http://schemas.openxmlformats.org/officeDocument/2006/relationships/hyperlink" Target="https://cutt.ly/iXOjzO5" TargetMode="External"/><Relationship Id="rId17" Type="http://schemas.openxmlformats.org/officeDocument/2006/relationships/image" Target="media/image5.jpg"/><Relationship Id="rId25" Type="http://schemas.openxmlformats.org/officeDocument/2006/relationships/image" Target="media/image7.jpg"/><Relationship Id="rId33" Type="http://schemas.openxmlformats.org/officeDocument/2006/relationships/hyperlink" Target="https://www.youtube.com/watch?v=fBogDpofRiQ" TargetMode="External"/><Relationship Id="rId38" Type="http://schemas.openxmlformats.org/officeDocument/2006/relationships/image" Target="media/image12.jpg"/><Relationship Id="rId46" Type="http://schemas.openxmlformats.org/officeDocument/2006/relationships/image" Target="media/image18.png"/><Relationship Id="rId59" Type="http://schemas.openxmlformats.org/officeDocument/2006/relationships/image" Target="media/image30.png"/><Relationship Id="rId67" Type="http://schemas.openxmlformats.org/officeDocument/2006/relationships/image" Target="media/image35.jpg"/><Relationship Id="rId20" Type="http://schemas.openxmlformats.org/officeDocument/2006/relationships/hyperlink" Target="https://cutt.ly/rXOlnfm" TargetMode="External"/><Relationship Id="rId41" Type="http://schemas.openxmlformats.org/officeDocument/2006/relationships/image" Target="media/image14.png"/><Relationship Id="rId54" Type="http://schemas.openxmlformats.org/officeDocument/2006/relationships/image" Target="media/image25.png"/><Relationship Id="rId62" Type="http://schemas.openxmlformats.org/officeDocument/2006/relationships/hyperlink" Target="https://cutt.ly/MXPq3cr" TargetMode="External"/><Relationship Id="rId70" Type="http://schemas.openxmlformats.org/officeDocument/2006/relationships/image" Target="media/image36.png"/><Relationship Id="rId75" Type="http://schemas.openxmlformats.org/officeDocument/2006/relationships/hyperlink" Target="https://cutt.ly/JXPbOGB" TargetMode="External"/><Relationship Id="rId83" Type="http://schemas.openxmlformats.org/officeDocument/2006/relationships/image" Target="media/image42.png"/><Relationship Id="rId88" Type="http://schemas.openxmlformats.org/officeDocument/2006/relationships/hyperlink" Target="http://sedici.unlp.edu.ar/handle/10915/73561" TargetMode="External"/><Relationship Id="rId91" Type="http://schemas.openxmlformats.org/officeDocument/2006/relationships/hyperlink" Target="https://elibro-net.bdigital.sena.edu.co/es/lc/senavirtual/titulos/121283/?as_contributor=Escobar__Dom%C3%ADnguez,__%C3%93scar&amp;as_contributor_op=unaccent__iexact&amp;prev=as" TargetMode="External"/><Relationship Id="rId96" Type="http://schemas.openxmlformats.org/officeDocument/2006/relationships/hyperlink" Target="https://dev.mysql.com/doc/refman/8.0/en/user-name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microsoft.com/office/2011/relationships/commentsExtended" Target="commentsExtended.xml"/><Relationship Id="rId28" Type="http://schemas.openxmlformats.org/officeDocument/2006/relationships/hyperlink" Target="https://programmerclick.com/images/897/4edd5fd12094749c0f1258f8f283ff19.png" TargetMode="External"/><Relationship Id="rId36" Type="http://schemas.openxmlformats.org/officeDocument/2006/relationships/hyperlink" Target="https://cutt.ly/3XOXd4j" TargetMode="External"/><Relationship Id="rId49" Type="http://schemas.openxmlformats.org/officeDocument/2006/relationships/image" Target="media/image21.png"/><Relationship Id="rId57" Type="http://schemas.openxmlformats.org/officeDocument/2006/relationships/image" Target="media/image28.png"/><Relationship Id="rId10" Type="http://schemas.openxmlformats.org/officeDocument/2006/relationships/hyperlink" Target="https://cutt.ly/QXOhgsZ" TargetMode="External"/><Relationship Id="rId31" Type="http://schemas.openxmlformats.org/officeDocument/2006/relationships/hyperlink" Target="https://www.youtube.com/watch?v=L2mMMevapSk" TargetMode="External"/><Relationship Id="rId44" Type="http://schemas.openxmlformats.org/officeDocument/2006/relationships/image" Target="media/image16.png"/><Relationship Id="rId52" Type="http://schemas.openxmlformats.org/officeDocument/2006/relationships/image" Target="media/image23.png"/><Relationship Id="rId60" Type="http://schemas.openxmlformats.org/officeDocument/2006/relationships/image" Target="media/image31.jpeg"/><Relationship Id="rId65" Type="http://schemas.openxmlformats.org/officeDocument/2006/relationships/hyperlink" Target="https://cutt.ly/8XPvLIB" TargetMode="External"/><Relationship Id="rId73" Type="http://schemas.openxmlformats.org/officeDocument/2006/relationships/hyperlink" Target="https://cutt.ly/tXPbfAw" TargetMode="External"/><Relationship Id="rId78" Type="http://schemas.openxmlformats.org/officeDocument/2006/relationships/image" Target="media/image40.png"/><Relationship Id="rId81" Type="http://schemas.openxmlformats.org/officeDocument/2006/relationships/image" Target="media/image41.png"/><Relationship Id="rId86" Type="http://schemas.openxmlformats.org/officeDocument/2006/relationships/hyperlink" Target="https://www.youtube.com/watch?v=8gbDA7kH5zg" TargetMode="External"/><Relationship Id="rId94" Type="http://schemas.openxmlformats.org/officeDocument/2006/relationships/hyperlink" Target="https://elibro-net.bdigital.sena.edu.co/es/lc/senavirtual/titulos/51645" TargetMode="Externa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jpg"/><Relationship Id="rId18" Type="http://schemas.openxmlformats.org/officeDocument/2006/relationships/hyperlink" Target="https://cutt.ly/rXOlnfm" TargetMode="External"/><Relationship Id="rId39" Type="http://schemas.openxmlformats.org/officeDocument/2006/relationships/image" Target="media/image13.jpg"/><Relationship Id="rId34" Type="http://schemas.openxmlformats.org/officeDocument/2006/relationships/hyperlink" Target="https://www.microsoft.com/es-co/download/details.aspx?id=48145" TargetMode="External"/><Relationship Id="rId50" Type="http://schemas.openxmlformats.org/officeDocument/2006/relationships/image" Target="media/image22.jpg"/><Relationship Id="rId55" Type="http://schemas.openxmlformats.org/officeDocument/2006/relationships/image" Target="media/image26.png"/><Relationship Id="rId76" Type="http://schemas.openxmlformats.org/officeDocument/2006/relationships/image" Target="media/image39.png"/><Relationship Id="rId97" Type="http://schemas.openxmlformats.org/officeDocument/2006/relationships/hyperlink" Target="https://elibro-net.bdigital.sena.edu.co/es/lc/senavirtual/titulos/58524?fs_q=mongodb&amp;prev=fs" TargetMode="External"/><Relationship Id="rId7" Type="http://schemas.openxmlformats.org/officeDocument/2006/relationships/footnotes" Target="footnotes.xml"/><Relationship Id="rId71" Type="http://schemas.openxmlformats.org/officeDocument/2006/relationships/hyperlink" Target="https://cutt.ly/pXPbyWi" TargetMode="External"/><Relationship Id="rId92" Type="http://schemas.openxmlformats.org/officeDocument/2006/relationships/hyperlink" Target="https://elibro-net.bdigital.sena.edu.co/es/ereader/senavirtual/121283?page=214" TargetMode="External"/><Relationship Id="rId2" Type="http://schemas.openxmlformats.org/officeDocument/2006/relationships/customXml" Target="../customXml/item2.xml"/><Relationship Id="rId29" Type="http://schemas.openxmlformats.org/officeDocument/2006/relationships/image" Target="media/image10.jpg"/><Relationship Id="rId24" Type="http://schemas.microsoft.com/office/2016/09/relationships/commentsIds" Target="commentsIds.xml"/><Relationship Id="rId40" Type="http://schemas.openxmlformats.org/officeDocument/2006/relationships/hyperlink" Target="https://cutt.ly/EXOC97b" TargetMode="External"/><Relationship Id="rId45" Type="http://schemas.openxmlformats.org/officeDocument/2006/relationships/image" Target="media/image17.png"/><Relationship Id="rId66" Type="http://schemas.openxmlformats.org/officeDocument/2006/relationships/hyperlink" Target="https://cutt.ly/8XPvLIB" TargetMode="External"/><Relationship Id="rId87" Type="http://schemas.openxmlformats.org/officeDocument/2006/relationships/hyperlink" Target="https://elibro-net.bdigital.sena.edu.co/es/lc/senavirtual/titulos/121283" TargetMode="External"/><Relationship Id="rId61" Type="http://schemas.openxmlformats.org/officeDocument/2006/relationships/image" Target="media/image32.jpg"/><Relationship Id="rId82" Type="http://schemas.openxmlformats.org/officeDocument/2006/relationships/hyperlink" Target="https://cutt.ly/6XPnOJ3" TargetMode="External"/><Relationship Id="rId19" Type="http://schemas.openxmlformats.org/officeDocument/2006/relationships/hyperlink" Target="https://cutt.ly/rXOlnfm" TargetMode="External"/><Relationship Id="rId14" Type="http://schemas.openxmlformats.org/officeDocument/2006/relationships/hyperlink" Target="https://cutt.ly/rXOj06h" TargetMode="External"/><Relationship Id="rId30" Type="http://schemas.openxmlformats.org/officeDocument/2006/relationships/hyperlink" Target="https://sourceforge.net/projects/appserv/files/AppServ%20Open%20Project/8.5.0/appserv-win32-8.5.0.exe/download?use_mirror=gigenet&amp;download" TargetMode="External"/><Relationship Id="rId35" Type="http://schemas.openxmlformats.org/officeDocument/2006/relationships/image" Target="media/image11.png"/><Relationship Id="rId56" Type="http://schemas.openxmlformats.org/officeDocument/2006/relationships/image" Target="media/image27.png"/><Relationship Id="rId77" Type="http://schemas.openxmlformats.org/officeDocument/2006/relationships/hyperlink" Target="https://cutt.ly/1XPnwMv" TargetMode="External"/><Relationship Id="rId100" Type="http://schemas.microsoft.com/office/2011/relationships/people" Target="people.xml"/><Relationship Id="rId8" Type="http://schemas.openxmlformats.org/officeDocument/2006/relationships/endnotes" Target="endnotes.xml"/><Relationship Id="rId51" Type="http://schemas.openxmlformats.org/officeDocument/2006/relationships/hyperlink" Target="https://cutt.ly/pXO3J63" TargetMode="External"/><Relationship Id="rId72" Type="http://schemas.openxmlformats.org/officeDocument/2006/relationships/image" Target="media/image37.png"/><Relationship Id="rId93" Type="http://schemas.openxmlformats.org/officeDocument/2006/relationships/hyperlink" Target="https://elibro-net.bdigital.sena.edu.co/es/lc/senavirtual/titulos/44140" TargetMode="External"/><Relationship Id="rId98" Type="http://schemas.openxmlformats.org/officeDocument/2006/relationships/header" Target="header1.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ozfcDFCdLbgwll2I61w6G2QVEA==">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DB4C94D-511E-48E7-8DB8-145EC528C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7219</Words>
  <Characters>39706</Characters>
  <Application>Microsoft Office Word</Application>
  <DocSecurity>0</DocSecurity>
  <Lines>330</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Claudia Johanna Gomez Perez</dc:creator>
  <cp:lastModifiedBy>solicitudes.seguro@gmail.com</cp:lastModifiedBy>
  <cp:revision>2</cp:revision>
  <dcterms:created xsi:type="dcterms:W3CDTF">2022-09-20T21:54:00Z</dcterms:created>
  <dcterms:modified xsi:type="dcterms:W3CDTF">2022-09-20T21:54:00Z</dcterms:modified>
</cp:coreProperties>
</file>